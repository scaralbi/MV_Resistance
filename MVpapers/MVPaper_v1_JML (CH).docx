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8ED3660" w:rsidR="001F107F" w:rsidRPr="001F107F" w:rsidRDefault="001F107F" w:rsidP="001F107F">
      <w:pPr>
        <w:pStyle w:val="FirstParagraph"/>
        <w:ind w:right="-589"/>
        <w:rPr>
          <w:rFonts w:ascii="Helvetica" w:hAnsi="Helvetica"/>
          <w:b/>
          <w:bCs/>
          <w:color w:val="000000" w:themeColor="text1"/>
          <w:sz w:val="32"/>
          <w:szCs w:val="32"/>
        </w:rPr>
      </w:pPr>
      <w:bookmarkStart w:id="0" w:name="introduction"/>
      <w:r w:rsidRPr="001F107F">
        <w:rPr>
          <w:rFonts w:ascii="Helvetica" w:hAnsi="Helvetica"/>
          <w:b/>
          <w:bCs/>
          <w:color w:val="000000" w:themeColor="text1"/>
          <w:sz w:val="32"/>
          <w:szCs w:val="32"/>
        </w:rPr>
        <w:t xml:space="preserve">Polyploid cyanobacterial genomes provide a </w:t>
      </w:r>
      <w:commentRangeStart w:id="1"/>
      <w:r w:rsidRPr="001F107F">
        <w:rPr>
          <w:rFonts w:ascii="Helvetica" w:hAnsi="Helvetica"/>
          <w:b/>
          <w:bCs/>
          <w:color w:val="000000" w:themeColor="text1"/>
          <w:sz w:val="32"/>
          <w:szCs w:val="32"/>
        </w:rPr>
        <w:t>reservoir</w:t>
      </w:r>
      <w:commentRangeEnd w:id="1"/>
      <w:r w:rsidR="004330DD">
        <w:rPr>
          <w:rStyle w:val="CommentReference"/>
        </w:rPr>
        <w:commentReference w:id="1"/>
      </w:r>
      <w:r w:rsidRPr="001F107F">
        <w:rPr>
          <w:rFonts w:ascii="Helvetica" w:hAnsi="Helvetica"/>
          <w:b/>
          <w:bCs/>
          <w:color w:val="000000" w:themeColor="text1"/>
          <w:sz w:val="32"/>
          <w:szCs w:val="32"/>
        </w:rPr>
        <w:t xml:space="preserve"> of mutations allowing rapid evolution of herbicide </w:t>
      </w:r>
      <w:commentRangeStart w:id="2"/>
      <w:r w:rsidRPr="001F107F">
        <w:rPr>
          <w:rFonts w:ascii="Helvetica" w:hAnsi="Helvetica"/>
          <w:b/>
          <w:bCs/>
          <w:color w:val="000000" w:themeColor="text1"/>
          <w:sz w:val="32"/>
          <w:szCs w:val="32"/>
        </w:rPr>
        <w:t>resistance</w:t>
      </w:r>
      <w:commentRangeEnd w:id="2"/>
      <w:r w:rsidR="00A638CE">
        <w:rPr>
          <w:rStyle w:val="CommentReference"/>
        </w:rPr>
        <w:commentReference w:id="2"/>
      </w:r>
      <w:r w:rsidRPr="001F107F">
        <w:rPr>
          <w:rFonts w:ascii="Helvetica" w:hAnsi="Helvetica"/>
          <w:b/>
          <w:bCs/>
          <w:color w:val="000000" w:themeColor="text1"/>
          <w:sz w:val="32"/>
          <w:szCs w:val="32"/>
        </w:rPr>
        <w:t xml:space="preserve"> </w:t>
      </w:r>
      <w:r w:rsidRPr="001F107F">
        <w:rPr>
          <w:rFonts w:ascii="Helvetica" w:hAnsi="Helvetica"/>
          <w:color w:val="000000" w:themeColor="text1"/>
        </w:rPr>
        <w:br/>
      </w:r>
      <w:r w:rsidRPr="001F107F">
        <w:rPr>
          <w:rFonts w:ascii="Helvetica" w:hAnsi="Helvetica"/>
          <w:color w:val="000000" w:themeColor="text1"/>
        </w:rPr>
        <w:br/>
        <w:t>Alberto Scarampi</w:t>
      </w:r>
      <m:oMath>
        <m:sSup>
          <m:sSupPr>
            <m:ctrlPr>
              <w:ins w:id="3"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Joshua M. Lawrence </w:t>
      </w:r>
      <m:oMath>
        <m:sSup>
          <m:sSupPr>
            <m:ctrlPr>
              <w:ins w:id="4"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1,2</m:t>
            </m:r>
          </m:sup>
        </m:sSup>
      </m:oMath>
      <w:r w:rsidRPr="001F107F">
        <w:rPr>
          <w:rFonts w:ascii="Helvetica" w:hAnsi="Helvetica"/>
          <w:color w:val="000000" w:themeColor="text1"/>
        </w:rPr>
        <w:t xml:space="preserve">, Paolo Bombelli </w:t>
      </w:r>
      <m:oMath>
        <m:sSup>
          <m:sSupPr>
            <m:ctrlPr>
              <w:ins w:id="5"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Darius G. Kosmützky </w:t>
      </w:r>
      <m:oMath>
        <m:sSup>
          <m:sSupPr>
            <m:ctrlPr>
              <w:ins w:id="6"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Jenny Z. Zhang </w:t>
      </w:r>
      <m:oMath>
        <m:sSup>
          <m:sSupPr>
            <m:ctrlPr>
              <w:ins w:id="7"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2</m:t>
            </m:r>
          </m:sup>
        </m:sSup>
      </m:oMath>
      <w:r w:rsidRPr="001F107F">
        <w:rPr>
          <w:rFonts w:ascii="Helvetica" w:hAnsi="Helvetica"/>
          <w:color w:val="000000" w:themeColor="text1"/>
        </w:rPr>
        <w:t xml:space="preserve">, Christopher J. Howe </w:t>
      </w:r>
      <m:oMath>
        <m:sSup>
          <m:sSupPr>
            <m:ctrlPr>
              <w:ins w:id="8" w:author="Christopher J. Howe" w:date="2024-06-21T14:07:00Z">
                <w:rPr>
                  <w:rFonts w:ascii="Cambria Math" w:hAnsi="Cambria Math"/>
                  <w:color w:val="000000" w:themeColor="text1"/>
                </w:rPr>
              </w:ins>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br/>
      </w:r>
      <w:r w:rsidRPr="001F107F">
        <w:rPr>
          <w:rFonts w:ascii="Helvetica" w:hAnsi="Helvetica"/>
          <w:color w:val="000000" w:themeColor="text1"/>
        </w:rPr>
        <w:br/>
      </w:r>
      <m:oMath>
        <m:sSup>
          <m:sSupPr>
            <m:ctrlPr>
              <w:ins w:id="9" w:author="Christopher J. Howe" w:date="2024-06-21T14:07: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1F107F">
        <w:rPr>
          <w:rFonts w:ascii="Helvetica" w:hAnsi="Helvetica"/>
          <w:color w:val="000000" w:themeColor="text1"/>
          <w:sz w:val="20"/>
          <w:szCs w:val="20"/>
        </w:rPr>
        <w:t xml:space="preserve"> Department of Biochemistry, University of Cambridge, UK</w:t>
      </w:r>
      <w:r w:rsidRPr="001F107F">
        <w:rPr>
          <w:rFonts w:ascii="Helvetica" w:hAnsi="Helvetica"/>
          <w:color w:val="000000" w:themeColor="text1"/>
          <w:sz w:val="20"/>
          <w:szCs w:val="20"/>
        </w:rPr>
        <w:br/>
      </w:r>
      <m:oMath>
        <m:sSup>
          <m:sSupPr>
            <m:ctrlPr>
              <w:ins w:id="10" w:author="Christopher J. Howe" w:date="2024-06-21T14:07: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1F107F">
        <w:rPr>
          <w:rFonts w:ascii="Helvetica" w:hAnsi="Helvetica"/>
          <w:color w:val="000000" w:themeColor="text1"/>
          <w:sz w:val="20"/>
          <w:szCs w:val="20"/>
        </w:rPr>
        <w:t xml:space="preserve"> Yusuf Hamied Department of Chemistry, University of Cambridge, UK</w:t>
      </w:r>
      <w:r w:rsidRPr="001F107F">
        <w:rPr>
          <w:rFonts w:ascii="Helvetica" w:hAnsi="Helvetica"/>
          <w:color w:val="000000" w:themeColor="text1"/>
          <w:sz w:val="20"/>
          <w:szCs w:val="20"/>
        </w:rPr>
        <w:br/>
      </w:r>
      <m:oMath>
        <m:sSup>
          <m:sSupPr>
            <m:ctrlPr>
              <w:ins w:id="11" w:author="Christopher J. Howe" w:date="2024-06-21T14:07:00Z">
                <w:rPr>
                  <w:rFonts w:ascii="Cambria Math" w:hAnsi="Cambria Math"/>
                  <w:color w:val="000000" w:themeColor="text1"/>
                  <w:sz w:val="20"/>
                  <w:szCs w:val="20"/>
                </w:rPr>
              </w:ins>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1F107F">
        <w:rPr>
          <w:rFonts w:ascii="Helvetica" w:hAnsi="Helvetica"/>
          <w:color w:val="000000" w:themeColor="text1"/>
          <w:sz w:val="20"/>
          <w:szCs w:val="20"/>
        </w:rPr>
        <w:t xml:space="preserve"> Corresponding author: ch26@cam.ac.uk</w:t>
      </w:r>
    </w:p>
    <w:p w14:paraId="2D965E96" w14:textId="77777777" w:rsidR="001F107F" w:rsidRPr="001F107F" w:rsidRDefault="001F107F" w:rsidP="001F107F">
      <w:pPr>
        <w:pStyle w:val="BodyText"/>
        <w:ind w:right="-589"/>
        <w:jc w:val="both"/>
        <w:rPr>
          <w:rFonts w:ascii="Helvetica" w:hAnsi="Helvetica"/>
          <w:b/>
          <w:bCs/>
          <w:color w:val="000000" w:themeColor="text1"/>
        </w:rPr>
      </w:pPr>
      <w:bookmarkStart w:id="12" w:name="abstract"/>
    </w:p>
    <w:p w14:paraId="7CB76486" w14:textId="77777777" w:rsidR="001F107F" w:rsidRPr="001F107F" w:rsidRDefault="001F107F" w:rsidP="001F107F">
      <w:pPr>
        <w:pStyle w:val="BodyText"/>
        <w:ind w:right="-589"/>
        <w:jc w:val="both"/>
        <w:rPr>
          <w:rFonts w:ascii="Helvetica" w:hAnsi="Helvetica"/>
          <w:b/>
          <w:bCs/>
          <w:color w:val="000000" w:themeColor="text1"/>
        </w:rPr>
      </w:pPr>
      <w:commentRangeStart w:id="13"/>
      <w:commentRangeStart w:id="14"/>
      <w:r w:rsidRPr="001F107F">
        <w:rPr>
          <w:rFonts w:ascii="Helvetica" w:hAnsi="Helvetica"/>
          <w:b/>
          <w:bCs/>
          <w:color w:val="000000" w:themeColor="text1"/>
        </w:rPr>
        <w:t>Abstract</w:t>
      </w:r>
      <w:commentRangeEnd w:id="13"/>
      <w:commentRangeEnd w:id="14"/>
      <w:r w:rsidR="002C67BF">
        <w:rPr>
          <w:rStyle w:val="CommentReference"/>
        </w:rPr>
        <w:commentReference w:id="14"/>
      </w:r>
      <w:r w:rsidR="008F7A4D">
        <w:rPr>
          <w:rStyle w:val="CommentReference"/>
        </w:rPr>
        <w:commentReference w:id="13"/>
      </w:r>
    </w:p>
    <w:p w14:paraId="22986630" w14:textId="02384522" w:rsidR="001F107F" w:rsidRPr="001F107F" w:rsidDel="008F7A4D" w:rsidRDefault="001F107F" w:rsidP="001F107F">
      <w:pPr>
        <w:pStyle w:val="BodyText"/>
        <w:ind w:right="-589"/>
        <w:jc w:val="both"/>
        <w:rPr>
          <w:del w:id="15" w:author="Joshua Lawrence" w:date="2024-06-20T07:46:00Z"/>
          <w:rFonts w:ascii="Helvetica" w:hAnsi="Helvetica"/>
          <w:color w:val="000000" w:themeColor="text1"/>
        </w:rPr>
      </w:pPr>
      <w:del w:id="16" w:author="Christopher J. Howe" w:date="2024-06-21T14:14:00Z">
        <w:r w:rsidRPr="001F107F" w:rsidDel="002C67BF">
          <w:rPr>
            <w:rFonts w:ascii="Helvetica" w:hAnsi="Helvetica"/>
            <w:color w:val="000000" w:themeColor="text1"/>
          </w:rPr>
          <w:delText xml:space="preserve">Microbial adaptation allows the evolution of a population towards a phenotype that best fits the surrounding environment.  </w:delText>
        </w:r>
      </w:del>
      <w:r w:rsidRPr="001F107F">
        <w:rPr>
          <w:rFonts w:ascii="Helvetica" w:hAnsi="Helvetica"/>
          <w:color w:val="000000" w:themeColor="text1"/>
        </w:rPr>
        <w:t xml:space="preserve">As currently understood, adaptive mechanisms in bacteria, which are widely assumed to be haploid or partially diploid, mostly rely on the emergence of spontaneous mutations or lateral gene transfer from a reservoir of pre-existing variants within the surrounding environment, which become </w:t>
      </w:r>
      <w:commentRangeStart w:id="17"/>
      <w:r w:rsidRPr="001F107F">
        <w:rPr>
          <w:rFonts w:ascii="Helvetica" w:hAnsi="Helvetica"/>
          <w:color w:val="000000" w:themeColor="text1"/>
        </w:rPr>
        <w:t>established</w:t>
      </w:r>
      <w:commentRangeEnd w:id="17"/>
      <w:r w:rsidR="008F7A4D">
        <w:rPr>
          <w:rStyle w:val="CommentReference"/>
        </w:rPr>
        <w:commentReference w:id="17"/>
      </w:r>
      <w:r w:rsidRPr="001F107F">
        <w:rPr>
          <w:rFonts w:ascii="Helvetica" w:hAnsi="Helvetica"/>
          <w:color w:val="000000" w:themeColor="text1"/>
        </w:rPr>
        <w:t xml:space="preserve"> in the population upon exposure to selective pressures.  Here, we show that the model freshwater cyanobacterium, </w:t>
      </w:r>
      <w:r w:rsidRPr="001F107F">
        <w:rPr>
          <w:rFonts w:ascii="Helvetica" w:hAnsi="Helvetica"/>
          <w:i/>
          <w:iCs/>
          <w:color w:val="000000" w:themeColor="text1"/>
        </w:rPr>
        <w:t>Synechocystis sp.</w:t>
      </w:r>
      <w:r w:rsidRPr="001F107F">
        <w:rPr>
          <w:rFonts w:ascii="Helvetica" w:hAnsi="Helvetica"/>
          <w:color w:val="000000" w:themeColor="text1"/>
        </w:rPr>
        <w:t xml:space="preserve"> PCC 6803, which is highly polyploid, can adapt very rapidly to the potent herbicide methyl viologen (MV) and that the variants that are responsible for the adapted phenotypes were already present, at low allelic frequencies, in wild type populations.</w:t>
      </w:r>
      <w:ins w:id="18" w:author="Joshua Lawrence" w:date="2024-06-20T07:45:00Z">
        <w:r w:rsidR="008F7A4D">
          <w:rPr>
            <w:rFonts w:ascii="Helvetica" w:hAnsi="Helvetica"/>
            <w:color w:val="000000" w:themeColor="text1"/>
          </w:rPr>
          <w:t xml:space="preserve"> </w:t>
        </w:r>
      </w:ins>
    </w:p>
    <w:p w14:paraId="4B94FC81" w14:textId="09C89329" w:rsidR="001F107F" w:rsidRPr="001F107F" w:rsidDel="008F7A4D" w:rsidRDefault="001F107F" w:rsidP="001F107F">
      <w:pPr>
        <w:pStyle w:val="BodyText"/>
        <w:ind w:right="-589"/>
        <w:jc w:val="both"/>
        <w:rPr>
          <w:del w:id="19" w:author="Joshua Lawrence" w:date="2024-06-20T07:46:00Z"/>
          <w:rFonts w:ascii="Helvetica" w:hAnsi="Helvetica"/>
          <w:color w:val="000000" w:themeColor="text1"/>
        </w:rPr>
      </w:pPr>
      <w:r w:rsidRPr="001F107F">
        <w:rPr>
          <w:rFonts w:ascii="Helvetica" w:hAnsi="Helvetica"/>
          <w:color w:val="000000" w:themeColor="text1"/>
        </w:rPr>
        <w:t xml:space="preserve">We performed several independent adaptive laboratory evolution experiments starting from two phenotypically distinct </w:t>
      </w:r>
      <w:del w:id="20" w:author="Joshua Lawrence" w:date="2024-06-20T07:40:00Z">
        <w:r w:rsidRPr="001F107F" w:rsidDel="008F7A4D">
          <w:rPr>
            <w:rFonts w:ascii="Helvetica" w:hAnsi="Helvetica"/>
            <w:color w:val="000000" w:themeColor="text1"/>
          </w:rPr>
          <w:delText xml:space="preserve">parent </w:delText>
        </w:r>
      </w:del>
      <w:proofErr w:type="spellStart"/>
      <w:r w:rsidRPr="001F107F">
        <w:rPr>
          <w:rFonts w:ascii="Helvetica" w:hAnsi="Helvetica"/>
          <w:color w:val="000000" w:themeColor="text1"/>
        </w:rPr>
        <w:t>substrains</w:t>
      </w:r>
      <w:proofErr w:type="spellEnd"/>
      <w:ins w:id="21" w:author="Joshua Lawrence" w:date="2024-06-20T07:40:00Z">
        <w:r w:rsidR="008F7A4D">
          <w:rPr>
            <w:rFonts w:ascii="Helvetica" w:hAnsi="Helvetica"/>
            <w:color w:val="000000" w:themeColor="text1"/>
          </w:rPr>
          <w:t xml:space="preserve">, isolating mutants </w:t>
        </w:r>
        <w:del w:id="22" w:author="Christopher J. Howe" w:date="2024-06-21T14:18:00Z">
          <w:r w:rsidR="008F7A4D" w:rsidDel="002C67BF">
            <w:rPr>
              <w:rFonts w:ascii="Helvetica" w:hAnsi="Helvetica"/>
              <w:color w:val="000000" w:themeColor="text1"/>
            </w:rPr>
            <w:delText xml:space="preserve">with </w:delText>
          </w:r>
        </w:del>
        <w:del w:id="23" w:author="Christopher J. Howe" w:date="2024-06-21T14:10:00Z">
          <w:r w:rsidR="008F7A4D" w:rsidDel="002C67BF">
            <w:rPr>
              <w:rFonts w:ascii="Helvetica" w:hAnsi="Helvetica"/>
              <w:color w:val="000000" w:themeColor="text1"/>
            </w:rPr>
            <w:delText>MV</w:delText>
          </w:r>
        </w:del>
      </w:ins>
      <w:ins w:id="24" w:author="Joshua Lawrence" w:date="2024-06-20T07:42:00Z">
        <w:del w:id="25" w:author="Christopher J. Howe" w:date="2024-06-21T14:10:00Z">
          <w:r w:rsidR="008F7A4D" w:rsidDel="002C67BF">
            <w:rPr>
              <w:rFonts w:ascii="Helvetica" w:hAnsi="Helvetica"/>
              <w:color w:val="000000" w:themeColor="text1"/>
            </w:rPr>
            <w:delText xml:space="preserve"> </w:delText>
          </w:r>
        </w:del>
        <w:r w:rsidR="008F7A4D">
          <w:rPr>
            <w:rFonts w:ascii="Helvetica" w:hAnsi="Helvetica"/>
            <w:color w:val="000000" w:themeColor="text1"/>
          </w:rPr>
          <w:t>toleran</w:t>
        </w:r>
      </w:ins>
      <w:ins w:id="26" w:author="Christopher J. Howe" w:date="2024-06-21T14:18:00Z">
        <w:r w:rsidR="002C67BF">
          <w:rPr>
            <w:rFonts w:ascii="Helvetica" w:hAnsi="Helvetica"/>
            <w:color w:val="000000" w:themeColor="text1"/>
          </w:rPr>
          <w:t>t</w:t>
        </w:r>
      </w:ins>
      <w:ins w:id="27" w:author="Joshua Lawrence" w:date="2024-06-20T07:42:00Z">
        <w:del w:id="28" w:author="Christopher J. Howe" w:date="2024-06-21T14:18:00Z">
          <w:r w:rsidR="008F7A4D" w:rsidDel="002C67BF">
            <w:rPr>
              <w:rFonts w:ascii="Helvetica" w:hAnsi="Helvetica"/>
              <w:color w:val="000000" w:themeColor="text1"/>
            </w:rPr>
            <w:delText>ce</w:delText>
          </w:r>
        </w:del>
      </w:ins>
      <w:ins w:id="29" w:author="Christopher J. Howe" w:date="2024-06-21T14:10:00Z">
        <w:r w:rsidR="002C67BF">
          <w:rPr>
            <w:rFonts w:ascii="Helvetica" w:hAnsi="Helvetica"/>
            <w:color w:val="000000" w:themeColor="text1"/>
          </w:rPr>
          <w:t xml:space="preserve"> to MV concentrations </w:t>
        </w:r>
      </w:ins>
      <w:del w:id="30" w:author="Joshua Lawrence" w:date="2024-06-20T07:40:00Z">
        <w:r w:rsidRPr="001F107F" w:rsidDel="008F7A4D">
          <w:rPr>
            <w:rFonts w:ascii="Helvetica" w:hAnsi="Helvetica"/>
          </w:rPr>
          <w:delText xml:space="preserve">. </w:delText>
        </w:r>
        <w:r w:rsidRPr="001F107F" w:rsidDel="008F7A4D">
          <w:rPr>
            <w:rFonts w:ascii="Helvetica" w:hAnsi="Helvetica"/>
            <w:color w:val="000000" w:themeColor="text1"/>
          </w:rPr>
          <w:delText xml:space="preserve">We isolated 8 MV-adapted strains, showing tolerance to MV concentrations </w:delText>
        </w:r>
      </w:del>
      <w:r w:rsidRPr="001F107F">
        <w:rPr>
          <w:rFonts w:ascii="Helvetica" w:hAnsi="Helvetica"/>
          <w:color w:val="000000" w:themeColor="text1"/>
        </w:rPr>
        <w:t>up to 30 times higher than the parent strains</w:t>
      </w:r>
      <w:ins w:id="31" w:author="Christopher J. Howe" w:date="2024-06-21T14:10:00Z">
        <w:r w:rsidR="002C67BF">
          <w:rPr>
            <w:rFonts w:ascii="Helvetica" w:hAnsi="Helvetica"/>
            <w:color w:val="000000" w:themeColor="text1"/>
          </w:rPr>
          <w:t xml:space="preserve"> could survi</w:t>
        </w:r>
      </w:ins>
      <w:ins w:id="32" w:author="Christopher J. Howe" w:date="2024-06-21T14:11:00Z">
        <w:r w:rsidR="002C67BF">
          <w:rPr>
            <w:rFonts w:ascii="Helvetica" w:hAnsi="Helvetica"/>
            <w:color w:val="000000" w:themeColor="text1"/>
          </w:rPr>
          <w:t>v</w:t>
        </w:r>
      </w:ins>
      <w:ins w:id="33" w:author="Christopher J. Howe" w:date="2024-06-21T14:10:00Z">
        <w:r w:rsidR="002C67BF">
          <w:rPr>
            <w:rFonts w:ascii="Helvetica" w:hAnsi="Helvetica"/>
            <w:color w:val="000000" w:themeColor="text1"/>
          </w:rPr>
          <w:t>e</w:t>
        </w:r>
      </w:ins>
      <w:r w:rsidRPr="001F107F">
        <w:rPr>
          <w:rFonts w:ascii="Helvetica" w:hAnsi="Helvetica"/>
          <w:color w:val="000000" w:themeColor="text1"/>
        </w:rPr>
        <w:t xml:space="preserve">. </w:t>
      </w:r>
      <w:del w:id="34" w:author="Joshua Lawrence" w:date="2024-06-20T07:41:00Z">
        <w:r w:rsidRPr="001F107F" w:rsidDel="008F7A4D">
          <w:rPr>
            <w:rFonts w:ascii="Helvetica" w:hAnsi="Helvetica"/>
            <w:color w:val="000000" w:themeColor="text1"/>
          </w:rPr>
          <w:delText>We showed that the r</w:delText>
        </w:r>
      </w:del>
      <w:del w:id="35" w:author="Joshua Lawrence" w:date="2024-06-20T07:42:00Z">
        <w:r w:rsidRPr="001F107F" w:rsidDel="008F7A4D">
          <w:rPr>
            <w:rFonts w:ascii="Helvetica" w:hAnsi="Helvetica"/>
            <w:color w:val="000000" w:themeColor="text1"/>
          </w:rPr>
          <w:delText xml:space="preserve">esistance persisted after long-term removal of selection pressure and we performed whole genome sequencing on all strains to identify the genetic mutations responsible. </w:delText>
        </w:r>
      </w:del>
      <w:ins w:id="36" w:author="Joshua Lawrence" w:date="2024-06-20T07:43:00Z">
        <w:r w:rsidR="008F7A4D">
          <w:rPr>
            <w:rFonts w:ascii="Helvetica" w:hAnsi="Helvetica"/>
            <w:color w:val="000000" w:themeColor="text1"/>
          </w:rPr>
          <w:t xml:space="preserve">Genome sequencing revealed </w:t>
        </w:r>
      </w:ins>
      <w:del w:id="37" w:author="Joshua Lawrence" w:date="2024-06-20T07:43:00Z">
        <w:r w:rsidRPr="001F107F" w:rsidDel="008F7A4D">
          <w:rPr>
            <w:rFonts w:ascii="Helvetica" w:hAnsi="Helvetica"/>
            <w:color w:val="000000" w:themeColor="text1"/>
          </w:rPr>
          <w:delText xml:space="preserve">Surprisingly, </w:delText>
        </w:r>
      </w:del>
      <w:ins w:id="38" w:author="Joshua Lawrence" w:date="2024-06-20T07:43:00Z">
        <w:r w:rsidR="008F7A4D">
          <w:rPr>
            <w:rFonts w:ascii="Helvetica" w:hAnsi="Helvetica"/>
            <w:color w:val="000000" w:themeColor="text1"/>
          </w:rPr>
          <w:t xml:space="preserve">the same </w:t>
        </w:r>
      </w:ins>
      <w:del w:id="39" w:author="Joshua Lawrence" w:date="2024-06-20T07:43:00Z">
        <w:r w:rsidRPr="001F107F" w:rsidDel="008F7A4D">
          <w:rPr>
            <w:rFonts w:ascii="Helvetica" w:hAnsi="Helvetica"/>
            <w:color w:val="000000" w:themeColor="text1"/>
          </w:rPr>
          <w:delText>a number of mutations (in genes for membrane transporters)</w:delText>
        </w:r>
      </w:del>
      <w:ins w:id="40" w:author="Joshua Lawrence" w:date="2024-06-20T07:43:00Z">
        <w:r w:rsidR="008F7A4D">
          <w:rPr>
            <w:rFonts w:ascii="Helvetica" w:hAnsi="Helvetica"/>
            <w:color w:val="000000" w:themeColor="text1"/>
          </w:rPr>
          <w:t>mutations were present</w:t>
        </w:r>
      </w:ins>
      <w:r w:rsidRPr="001F107F">
        <w:rPr>
          <w:rFonts w:ascii="Helvetica" w:hAnsi="Helvetica"/>
          <w:color w:val="000000" w:themeColor="text1"/>
        </w:rPr>
        <w:t xml:space="preserve"> </w:t>
      </w:r>
      <w:del w:id="41" w:author="Joshua Lawrence" w:date="2024-06-20T07:43:00Z">
        <w:r w:rsidRPr="001F107F" w:rsidDel="008F7A4D">
          <w:rPr>
            <w:rFonts w:ascii="Helvetica" w:hAnsi="Helvetica"/>
            <w:color w:val="000000" w:themeColor="text1"/>
          </w:rPr>
          <w:delText xml:space="preserve">were observed </w:delText>
        </w:r>
      </w:del>
      <w:r w:rsidRPr="001F107F">
        <w:rPr>
          <w:rFonts w:ascii="Helvetica" w:hAnsi="Helvetica"/>
          <w:color w:val="000000" w:themeColor="text1"/>
        </w:rPr>
        <w:t>in multiple independently adapted strains and at low frequencies in the parental genomes. This indicates that wild type (highly polyploid) genomes contain a reservoir of mutations that can become rapidly enriched and fixed upon selection</w:t>
      </w:r>
      <w:del w:id="42" w:author="Christopher J. Howe" w:date="2024-06-21T14:19:00Z">
        <w:r w:rsidRPr="001F107F" w:rsidDel="002C67BF">
          <w:rPr>
            <w:rFonts w:ascii="Helvetica" w:hAnsi="Helvetica"/>
            <w:color w:val="000000" w:themeColor="text1"/>
          </w:rPr>
          <w:delText xml:space="preserve"> by </w:delText>
        </w:r>
      </w:del>
      <w:del w:id="43" w:author="Christopher J. Howe" w:date="2024-06-21T14:15:00Z">
        <w:r w:rsidRPr="001F107F" w:rsidDel="002C67BF">
          <w:rPr>
            <w:rFonts w:ascii="Helvetica" w:hAnsi="Helvetica"/>
            <w:color w:val="000000" w:themeColor="text1"/>
          </w:rPr>
          <w:delText>methyl viologen</w:delText>
        </w:r>
      </w:del>
      <w:r w:rsidRPr="001F107F">
        <w:rPr>
          <w:rFonts w:ascii="Helvetica" w:hAnsi="Helvetica"/>
          <w:color w:val="000000" w:themeColor="text1"/>
        </w:rPr>
        <w:t xml:space="preserve">. </w:t>
      </w:r>
      <w:del w:id="44" w:author="Joshua Lawrence" w:date="2024-06-20T07:44:00Z">
        <w:r w:rsidRPr="001F107F" w:rsidDel="008F7A4D">
          <w:rPr>
            <w:rFonts w:ascii="Helvetica" w:hAnsi="Helvetica"/>
            <w:color w:val="000000" w:themeColor="text1"/>
          </w:rPr>
          <w:delText xml:space="preserve">MV-resistant strains could still perform oxygenic photosynthesis in the presence of MV, unlike wild type strains. However, </w:delText>
        </w:r>
      </w:del>
      <w:r w:rsidRPr="001F107F">
        <w:rPr>
          <w:rFonts w:ascii="Helvetica" w:hAnsi="Helvetica"/>
          <w:color w:val="000000" w:themeColor="text1"/>
        </w:rPr>
        <w:t>MV-resistant strains performed oxygenic photosynthesis less efficiently than wild types when MV was absent, suggesting trade-offs in cellular fitness associated with the evolution of MV resistance, and a possible role for balancing selection in the maintenance of the</w:t>
      </w:r>
      <w:ins w:id="45" w:author="Joshua Lawrence" w:date="2024-06-20T07:44:00Z">
        <w:r w:rsidR="008F7A4D">
          <w:rPr>
            <w:rFonts w:ascii="Helvetica" w:hAnsi="Helvetica"/>
            <w:color w:val="000000" w:themeColor="text1"/>
          </w:rPr>
          <w:t>se alleles under ecologically-relevant growth conditions</w:t>
        </w:r>
      </w:ins>
      <w:del w:id="46" w:author="Joshua Lawrence" w:date="2024-06-20T07:44:00Z">
        <w:r w:rsidRPr="001F107F" w:rsidDel="008F7A4D">
          <w:rPr>
            <w:rFonts w:ascii="Helvetica" w:hAnsi="Helvetica"/>
            <w:color w:val="000000" w:themeColor="text1"/>
          </w:rPr>
          <w:delText xml:space="preserve"> MV-resistance alleles in the absence of MV</w:delText>
        </w:r>
      </w:del>
      <w:r w:rsidRPr="001F107F">
        <w:rPr>
          <w:rFonts w:ascii="Helvetica" w:hAnsi="Helvetica"/>
          <w:color w:val="000000" w:themeColor="text1"/>
        </w:rPr>
        <w:t>.</w:t>
      </w:r>
      <w:ins w:id="47" w:author="Joshua Lawrence" w:date="2024-06-20T07:46:00Z">
        <w:r w:rsidR="008F7A4D">
          <w:rPr>
            <w:rFonts w:ascii="Helvetica" w:hAnsi="Helvetica"/>
            <w:color w:val="000000" w:themeColor="text1"/>
          </w:rPr>
          <w:t xml:space="preserve"> </w:t>
        </w:r>
      </w:ins>
    </w:p>
    <w:p w14:paraId="2DA7BC21" w14:textId="0879B569" w:rsidR="001F107F" w:rsidRPr="001F107F" w:rsidRDefault="001F107F" w:rsidP="001F107F">
      <w:pPr>
        <w:pStyle w:val="BodyText"/>
        <w:ind w:right="-589"/>
        <w:jc w:val="both"/>
        <w:rPr>
          <w:rFonts w:ascii="Helvetica" w:hAnsi="Helvetica"/>
          <w:color w:val="000000" w:themeColor="text1"/>
        </w:rPr>
      </w:pPr>
      <w:r w:rsidRPr="001F107F">
        <w:rPr>
          <w:rFonts w:ascii="Helvetica" w:hAnsi="Helvetica"/>
          <w:color w:val="000000" w:themeColor="text1"/>
        </w:rPr>
        <w:t>Our results indicate that genome polyploidy can provide a reservoir of conditionally beneficial mutations in some bacteria, facilitating rapid adaptation to stressful conditions</w:t>
      </w:r>
      <w:ins w:id="48" w:author="Joshua Lawrence" w:date="2024-06-20T07:45:00Z">
        <w:r w:rsidR="008F7A4D">
          <w:rPr>
            <w:rFonts w:ascii="Helvetica" w:hAnsi="Helvetica"/>
            <w:color w:val="000000" w:themeColor="text1"/>
          </w:rPr>
          <w:t xml:space="preserve"> which </w:t>
        </w:r>
      </w:ins>
      <w:del w:id="49" w:author="Joshua Lawrence" w:date="2024-06-20T07:45:00Z">
        <w:r w:rsidRPr="001F107F" w:rsidDel="008F7A4D">
          <w:rPr>
            <w:rFonts w:ascii="Helvetica" w:hAnsi="Helvetica"/>
            <w:color w:val="000000" w:themeColor="text1"/>
          </w:rPr>
          <w:delText xml:space="preserve">. These </w:delText>
        </w:r>
      </w:del>
      <w:r w:rsidRPr="001F107F">
        <w:rPr>
          <w:rFonts w:ascii="Helvetica" w:hAnsi="Helvetica"/>
          <w:color w:val="000000" w:themeColor="text1"/>
        </w:rPr>
        <w:t xml:space="preserve">may include </w:t>
      </w:r>
      <w:ins w:id="50" w:author="Joshua Lawrence" w:date="2024-06-20T07:46:00Z">
        <w:del w:id="51" w:author="Christopher J. Howe" w:date="2024-06-21T14:16:00Z">
          <w:r w:rsidR="008F7A4D" w:rsidDel="002C67BF">
            <w:rPr>
              <w:rFonts w:ascii="Helvetica" w:hAnsi="Helvetica"/>
              <w:color w:val="000000" w:themeColor="text1"/>
            </w:rPr>
            <w:delText xml:space="preserve">antibiotics (and other </w:delText>
          </w:r>
        </w:del>
      </w:ins>
      <w:del w:id="52" w:author="Christopher J. Howe" w:date="2024-06-21T14:16:00Z">
        <w:r w:rsidRPr="001F107F" w:rsidDel="002C67BF">
          <w:rPr>
            <w:rFonts w:ascii="Helvetica" w:hAnsi="Helvetica"/>
            <w:color w:val="000000" w:themeColor="text1"/>
          </w:rPr>
          <w:delText>xenobiotics</w:delText>
        </w:r>
      </w:del>
      <w:ins w:id="53" w:author="Joshua Lawrence" w:date="2024-06-20T07:46:00Z">
        <w:del w:id="54" w:author="Christopher J. Howe" w:date="2024-06-21T14:16:00Z">
          <w:r w:rsidR="008F7A4D" w:rsidDel="002C67BF">
            <w:rPr>
              <w:rFonts w:ascii="Helvetica" w:hAnsi="Helvetica"/>
              <w:color w:val="000000" w:themeColor="text1"/>
            </w:rPr>
            <w:delText>)</w:delText>
          </w:r>
        </w:del>
      </w:ins>
      <w:ins w:id="55" w:author="Christopher J. Howe" w:date="2024-06-21T14:16:00Z">
        <w:r w:rsidR="002C67BF">
          <w:rPr>
            <w:rFonts w:ascii="Helvetica" w:hAnsi="Helvetica"/>
            <w:color w:val="000000" w:themeColor="text1"/>
          </w:rPr>
          <w:t>xenobiotics</w:t>
        </w:r>
      </w:ins>
      <w:r w:rsidRPr="001F107F">
        <w:rPr>
          <w:rFonts w:ascii="Helvetica" w:hAnsi="Helvetica"/>
          <w:color w:val="000000" w:themeColor="text1"/>
        </w:rPr>
        <w:t xml:space="preserve">, </w:t>
      </w:r>
      <w:ins w:id="56" w:author="Joshua Lawrence" w:date="2024-06-20T07:46:00Z">
        <w:r w:rsidR="008F7A4D">
          <w:rPr>
            <w:rFonts w:ascii="Helvetica" w:hAnsi="Helvetica"/>
            <w:color w:val="000000" w:themeColor="text1"/>
          </w:rPr>
          <w:t xml:space="preserve">nutrient limitation, </w:t>
        </w:r>
      </w:ins>
      <w:r w:rsidRPr="001F107F">
        <w:rPr>
          <w:rFonts w:ascii="Helvetica" w:hAnsi="Helvetica"/>
          <w:color w:val="000000" w:themeColor="text1"/>
        </w:rPr>
        <w:t>environmental stresses</w:t>
      </w:r>
      <w:ins w:id="57" w:author="Joshua Lawrence" w:date="2024-06-20T07:46:00Z">
        <w:r w:rsidR="008F7A4D">
          <w:rPr>
            <w:rFonts w:ascii="Helvetica" w:hAnsi="Helvetica"/>
            <w:color w:val="000000" w:themeColor="text1"/>
          </w:rPr>
          <w:t xml:space="preserve"> and</w:t>
        </w:r>
      </w:ins>
      <w:del w:id="58" w:author="Joshua Lawrence" w:date="2024-06-20T07:46:00Z">
        <w:r w:rsidRPr="001F107F" w:rsidDel="008F7A4D">
          <w:rPr>
            <w:rFonts w:ascii="Helvetica" w:hAnsi="Helvetica"/>
            <w:color w:val="000000" w:themeColor="text1"/>
          </w:rPr>
          <w:delText>,</w:delText>
        </w:r>
      </w:del>
      <w:r w:rsidRPr="001F107F">
        <w:rPr>
          <w:rFonts w:ascii="Helvetica" w:hAnsi="Helvetica"/>
          <w:color w:val="000000" w:themeColor="text1"/>
        </w:rPr>
        <w:t xml:space="preserve"> </w:t>
      </w:r>
      <w:ins w:id="59" w:author="Joshua Lawrence" w:date="2024-06-20T07:46:00Z">
        <w:r w:rsidR="008F7A4D">
          <w:rPr>
            <w:rFonts w:ascii="Helvetica" w:hAnsi="Helvetica"/>
            <w:color w:val="000000" w:themeColor="text1"/>
          </w:rPr>
          <w:t>seasonal changes</w:t>
        </w:r>
      </w:ins>
      <w:del w:id="60" w:author="Joshua Lawrence" w:date="2024-06-20T07:46:00Z">
        <w:r w:rsidRPr="001F107F" w:rsidDel="008F7A4D">
          <w:rPr>
            <w:rFonts w:ascii="Helvetica" w:hAnsi="Helvetica"/>
            <w:color w:val="000000" w:themeColor="text1"/>
          </w:rPr>
          <w:delText>and antibiotics</w:delText>
        </w:r>
      </w:del>
      <w:r w:rsidRPr="001F107F">
        <w:rPr>
          <w:rFonts w:ascii="Helvetica" w:hAnsi="Helvetica"/>
          <w:color w:val="000000" w:themeColor="text1"/>
        </w:rPr>
        <w:t>.</w:t>
      </w:r>
    </w:p>
    <w:bookmarkEnd w:id="12"/>
    <w:p w14:paraId="037ACF3B" w14:textId="77777777" w:rsidR="005F5315" w:rsidRDefault="005F5315" w:rsidP="00086FE8">
      <w:pPr>
        <w:pStyle w:val="BodyText"/>
        <w:jc w:val="both"/>
        <w:rPr>
          <w:rFonts w:ascii="Helvetica" w:hAnsi="Helvetica"/>
          <w:color w:val="000000" w:themeColor="text1"/>
          <w:sz w:val="22"/>
          <w:szCs w:val="22"/>
        </w:rPr>
      </w:pPr>
    </w:p>
    <w:p w14:paraId="523AD67A" w14:textId="77777777" w:rsidR="001F107F" w:rsidRPr="001F107F" w:rsidRDefault="001F107F" w:rsidP="00086FE8">
      <w:pPr>
        <w:pStyle w:val="BodyText"/>
        <w:jc w:val="both"/>
        <w:rPr>
          <w:rFonts w:ascii="Helvetica" w:hAnsi="Helvetica"/>
          <w:color w:val="000000" w:themeColor="text1"/>
          <w:sz w:val="22"/>
          <w:szCs w:val="22"/>
        </w:rPr>
      </w:pPr>
    </w:p>
    <w:p w14:paraId="00C37130" w14:textId="0E6D515C" w:rsidR="007A68B9" w:rsidRPr="009768FC" w:rsidRDefault="00000000" w:rsidP="009768FC">
      <w:pPr>
        <w:pStyle w:val="Heading1"/>
        <w:rPr>
          <w:rFonts w:ascii="Helvetica" w:hAnsi="Helvetica"/>
          <w:color w:val="000000" w:themeColor="text1"/>
        </w:rPr>
      </w:pPr>
      <w:commentRangeStart w:id="61"/>
      <w:r w:rsidRPr="009768FC">
        <w:rPr>
          <w:rFonts w:ascii="Helvetica" w:hAnsi="Helvetica"/>
          <w:color w:val="000000" w:themeColor="text1"/>
        </w:rPr>
        <w:t>Introduction</w:t>
      </w:r>
      <w:commentRangeEnd w:id="61"/>
      <w:r w:rsidR="00C24E97">
        <w:rPr>
          <w:rStyle w:val="CommentReference"/>
          <w:rFonts w:asciiTheme="minorHAnsi" w:eastAsiaTheme="minorHAnsi" w:hAnsiTheme="minorHAnsi" w:cstheme="minorBidi"/>
          <w:b w:val="0"/>
          <w:bCs w:val="0"/>
          <w:color w:val="auto"/>
        </w:rPr>
        <w:commentReference w:id="61"/>
      </w:r>
    </w:p>
    <w:p w14:paraId="56DE6FED" w14:textId="77777777" w:rsidR="009768FC" w:rsidRDefault="009768FC" w:rsidP="00086FE8">
      <w:pPr>
        <w:pStyle w:val="BodyText"/>
        <w:jc w:val="both"/>
        <w:rPr>
          <w:rFonts w:ascii="Helvetica" w:hAnsi="Helvetica"/>
          <w:b/>
          <w:bCs/>
          <w:color w:val="000000" w:themeColor="text1"/>
        </w:rPr>
      </w:pPr>
    </w:p>
    <w:p w14:paraId="6748576F" w14:textId="178B6C72" w:rsidR="009768FC" w:rsidRPr="009768FC" w:rsidDel="008F7A4D" w:rsidRDefault="004A2AEE" w:rsidP="009768FC">
      <w:pPr>
        <w:pStyle w:val="Heading2"/>
        <w:rPr>
          <w:del w:id="62" w:author="Joshua Lawrence" w:date="2024-06-20T07:47:00Z"/>
          <w:rFonts w:ascii="Helvetica" w:hAnsi="Helvetica"/>
          <w:color w:val="000000" w:themeColor="text1"/>
        </w:rPr>
      </w:pPr>
      <w:del w:id="63" w:author="Joshua Lawrence" w:date="2024-06-20T07:47:00Z">
        <w:r w:rsidDel="008F7A4D">
          <w:rPr>
            <w:rFonts w:ascii="Helvetica" w:hAnsi="Helvetica"/>
            <w:color w:val="000000" w:themeColor="text1"/>
          </w:rPr>
          <w:delText xml:space="preserve">The role of genome ploidy </w:delText>
        </w:r>
        <w:commentRangeStart w:id="64"/>
        <w:r w:rsidDel="008F7A4D">
          <w:rPr>
            <w:rFonts w:ascii="Helvetica" w:hAnsi="Helvetica"/>
            <w:color w:val="000000" w:themeColor="text1"/>
          </w:rPr>
          <w:delText>for</w:delText>
        </w:r>
      </w:del>
      <w:commentRangeEnd w:id="64"/>
      <w:r w:rsidR="008F7A4D">
        <w:rPr>
          <w:rStyle w:val="CommentReference"/>
          <w:rFonts w:asciiTheme="minorHAnsi" w:eastAsiaTheme="minorHAnsi" w:hAnsiTheme="minorHAnsi" w:cstheme="minorBidi"/>
          <w:b w:val="0"/>
          <w:bCs w:val="0"/>
          <w:color w:val="auto"/>
        </w:rPr>
        <w:commentReference w:id="64"/>
      </w:r>
      <w:del w:id="65" w:author="Joshua Lawrence" w:date="2024-06-20T07:47:00Z">
        <w:r w:rsidDel="008F7A4D">
          <w:rPr>
            <w:rFonts w:ascii="Helvetica" w:hAnsi="Helvetica"/>
            <w:color w:val="000000" w:themeColor="text1"/>
          </w:rPr>
          <w:delText xml:space="preserve"> a</w:delText>
        </w:r>
        <w:r w:rsidR="009768FC" w:rsidRPr="009768FC" w:rsidDel="008F7A4D">
          <w:rPr>
            <w:rFonts w:ascii="Helvetica" w:hAnsi="Helvetica"/>
            <w:color w:val="000000" w:themeColor="text1"/>
          </w:rPr>
          <w:delText xml:space="preserve">daptive </w:delText>
        </w:r>
        <w:r w:rsidDel="008F7A4D">
          <w:rPr>
            <w:rFonts w:ascii="Helvetica" w:hAnsi="Helvetica"/>
            <w:color w:val="000000" w:themeColor="text1"/>
          </w:rPr>
          <w:delText>evolution</w:delText>
        </w:r>
        <w:r w:rsidR="009768FC" w:rsidRPr="009768FC" w:rsidDel="008F7A4D">
          <w:rPr>
            <w:rFonts w:ascii="Helvetica" w:hAnsi="Helvetica"/>
            <w:color w:val="000000" w:themeColor="text1"/>
          </w:rPr>
          <w:delText xml:space="preserve"> in bacteria</w:delText>
        </w:r>
      </w:del>
    </w:p>
    <w:p w14:paraId="5CE4177A" w14:textId="3C19F732" w:rsidR="00FF3A4D" w:rsidRDefault="002D2EC8" w:rsidP="007F3953">
      <w:pPr>
        <w:pStyle w:val="BodyText"/>
        <w:jc w:val="both"/>
        <w:rPr>
          <w:rFonts w:ascii="Helvetica" w:eastAsia="Times New Roman" w:hAnsi="Helvetica" w:cs="Times New Roman"/>
          <w:lang w:eastAsia="en-GB"/>
        </w:rPr>
      </w:pPr>
      <w:r w:rsidRPr="00D214B1">
        <w:rPr>
          <w:rFonts w:ascii="Helvetica" w:hAnsi="Helvetica"/>
          <w:color w:val="000000" w:themeColor="text1"/>
        </w:rPr>
        <w:t xml:space="preserve">Bacteria constantly adjust their physiological state to survive in ever changing </w:t>
      </w:r>
      <w:r w:rsidR="00361E25" w:rsidRPr="00D214B1">
        <w:rPr>
          <w:rFonts w:ascii="Helvetica" w:hAnsi="Helvetica"/>
          <w:color w:val="000000" w:themeColor="text1"/>
        </w:rPr>
        <w:t xml:space="preserve">external </w:t>
      </w:r>
      <w:r w:rsidRPr="00D214B1">
        <w:rPr>
          <w:rFonts w:ascii="Helvetica" w:hAnsi="Helvetica"/>
          <w:color w:val="000000" w:themeColor="text1"/>
        </w:rPr>
        <w:t xml:space="preserve">conditions. </w:t>
      </w:r>
      <w:r w:rsidR="00D214B1" w:rsidRPr="00D214B1">
        <w:rPr>
          <w:rFonts w:ascii="Helvetica" w:hAnsi="Helvetica"/>
          <w:color w:val="000000" w:themeColor="text1"/>
        </w:rPr>
        <w:t xml:space="preserve">Alterations in cellular activity can be temporary, </w:t>
      </w:r>
      <w:del w:id="66" w:author="Joshua Lawrence" w:date="2024-06-20T07:48:00Z">
        <w:r w:rsidR="00D214B1" w:rsidRPr="00D214B1" w:rsidDel="008F7A4D">
          <w:rPr>
            <w:rFonts w:ascii="Helvetica" w:hAnsi="Helvetica"/>
            <w:color w:val="000000" w:themeColor="text1"/>
          </w:rPr>
          <w:delText xml:space="preserve">and </w:delText>
        </w:r>
      </w:del>
      <w:r w:rsidR="00D214B1" w:rsidRPr="00D214B1">
        <w:rPr>
          <w:rFonts w:ascii="Helvetica" w:hAnsi="Helvetica"/>
          <w:color w:val="000000" w:themeColor="text1"/>
        </w:rPr>
        <w:t xml:space="preserve">mediated by differential </w:t>
      </w:r>
      <w:r w:rsidR="00D214B1" w:rsidRPr="00D214B1">
        <w:rPr>
          <w:rFonts w:ascii="Helvetica" w:hAnsi="Helvetica"/>
          <w:color w:val="000000" w:themeColor="text1"/>
        </w:rPr>
        <w:lastRenderedPageBreak/>
        <w:t>genetic and metabolic regulation</w:t>
      </w:r>
      <w:ins w:id="67" w:author="Joshua Lawrence" w:date="2024-06-20T07:48:00Z">
        <w:r w:rsidR="008F7A4D">
          <w:rPr>
            <w:rFonts w:ascii="Helvetica" w:hAnsi="Helvetica"/>
            <w:color w:val="000000" w:themeColor="text1"/>
          </w:rPr>
          <w:t>;</w:t>
        </w:r>
      </w:ins>
      <w:r w:rsidR="00D214B1" w:rsidRPr="00D214B1">
        <w:rPr>
          <w:rFonts w:ascii="Helvetica" w:hAnsi="Helvetica"/>
          <w:color w:val="000000" w:themeColor="text1"/>
        </w:rPr>
        <w:t xml:space="preserve"> or more permanent, resulting from the establishment of genetic mutations within bacterial genomes. The latter process</w:t>
      </w:r>
      <w:r w:rsidR="007519D0">
        <w:rPr>
          <w:rFonts w:ascii="Helvetica" w:hAnsi="Helvetica"/>
          <w:color w:val="000000" w:themeColor="text1"/>
        </w:rPr>
        <w:t>, known</w:t>
      </w:r>
      <w:r w:rsidR="00D214B1" w:rsidRPr="00D214B1">
        <w:rPr>
          <w:rFonts w:ascii="Helvetica" w:hAnsi="Helvetica"/>
          <w:color w:val="000000" w:themeColor="text1"/>
        </w:rPr>
        <w:t xml:space="preserve"> as </w:t>
      </w:r>
      <w:r w:rsidR="00BF34A4" w:rsidRPr="00D214B1">
        <w:rPr>
          <w:rFonts w:ascii="Helvetica" w:eastAsia="Times New Roman" w:hAnsi="Helvetica" w:cs="Times New Roman"/>
          <w:lang w:eastAsia="en-GB"/>
        </w:rPr>
        <w:t>adaptati</w:t>
      </w:r>
      <w:r w:rsidR="00721382" w:rsidRPr="00D214B1">
        <w:rPr>
          <w:rFonts w:ascii="Helvetica" w:eastAsia="Times New Roman" w:hAnsi="Helvetica" w:cs="Times New Roman"/>
          <w:lang w:eastAsia="en-GB"/>
        </w:rPr>
        <w:t>ve evolution</w:t>
      </w:r>
      <w:r w:rsidR="00D214B1" w:rsidRPr="00D214B1">
        <w:rPr>
          <w:rFonts w:ascii="Helvetica" w:eastAsia="Times New Roman" w:hAnsi="Helvetica" w:cs="Times New Roman"/>
          <w:lang w:eastAsia="en-GB"/>
        </w:rPr>
        <w:t xml:space="preserve">, </w:t>
      </w:r>
      <w:r w:rsidR="00BF34A4" w:rsidRPr="00D214B1">
        <w:rPr>
          <w:rFonts w:ascii="Helvetica" w:eastAsia="Times New Roman" w:hAnsi="Helvetica" w:cs="Times New Roman"/>
          <w:lang w:eastAsia="en-GB"/>
        </w:rPr>
        <w:t xml:space="preserve">depends on the availability of beneficial </w:t>
      </w:r>
      <w:r w:rsidR="00721382" w:rsidRPr="00D214B1">
        <w:rPr>
          <w:rFonts w:ascii="Helvetica" w:eastAsia="Times New Roman" w:hAnsi="Helvetica" w:cs="Times New Roman"/>
          <w:lang w:eastAsia="en-GB"/>
        </w:rPr>
        <w:t>variants</w:t>
      </w:r>
      <w:r w:rsidR="00BF34A4" w:rsidRPr="00D214B1">
        <w:rPr>
          <w:rFonts w:ascii="Helvetica" w:eastAsia="Times New Roman" w:hAnsi="Helvetica" w:cs="Times New Roman"/>
          <w:lang w:eastAsia="en-GB"/>
        </w:rPr>
        <w:t xml:space="preserve"> and the</w:t>
      </w:r>
      <w:r w:rsidR="00D214B1">
        <w:rPr>
          <w:rFonts w:ascii="Helvetica" w:eastAsia="Times New Roman" w:hAnsi="Helvetica" w:cs="Times New Roman"/>
          <w:lang w:eastAsia="en-GB"/>
        </w:rPr>
        <w:t xml:space="preserve">ir fixation </w:t>
      </w:r>
      <w:r w:rsidR="00BF34A4" w:rsidRPr="00D214B1">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"/>
          <w:id w:val="-151292212"/>
          <w:placeholder>
            <w:docPart w:val="DefaultPlaceholder_-1854013440"/>
          </w:placeholder>
        </w:sdtPr>
        <w:sdtContent>
          <w:r w:rsidR="000F1F9B" w:rsidRPr="000F1F9B">
            <w:rPr>
              <w:rFonts w:ascii="Helvetica" w:eastAsia="Times New Roman" w:hAnsi="Helvetica" w:cs="Times New Roman"/>
              <w:color w:val="000000"/>
              <w:vertAlign w:val="superscript"/>
              <w:lang w:eastAsia="en-GB"/>
            </w:rPr>
            <w:t>1</w:t>
          </w:r>
        </w:sdtContent>
      </w:sdt>
      <w:r w:rsidR="00BF34A4" w:rsidRPr="00D214B1">
        <w:rPr>
          <w:rFonts w:ascii="Helvetica" w:eastAsia="Times New Roman" w:hAnsi="Helvetica" w:cs="Times New Roman"/>
          <w:lang w:eastAsia="en-GB"/>
        </w:rPr>
        <w:t xml:space="preserve">. </w:t>
      </w:r>
      <w:r w:rsidR="00D214B1">
        <w:rPr>
          <w:rFonts w:ascii="Helvetica" w:eastAsia="Times New Roman" w:hAnsi="Helvetica" w:cs="Times New Roman"/>
          <w:lang w:eastAsia="en-GB"/>
        </w:rPr>
        <w:t xml:space="preserve">As currently understood, there are multiple way of obtaining beneficial variants, such as through spontaneous mutation, </w:t>
      </w:r>
      <w:r w:rsidR="007519D0">
        <w:rPr>
          <w:rFonts w:ascii="Helvetica" w:eastAsia="Times New Roman" w:hAnsi="Helvetica" w:cs="Times New Roman"/>
          <w:lang w:eastAsia="en-GB"/>
        </w:rPr>
        <w:t>lateral g</w:t>
      </w:r>
      <w:r w:rsidR="007519D0" w:rsidRPr="007519D0">
        <w:rPr>
          <w:rFonts w:ascii="Helvetica" w:eastAsia="Times New Roman" w:hAnsi="Helvetica" w:cs="Times New Roman"/>
          <w:lang w:eastAsia="en-GB"/>
        </w:rPr>
        <w:t>ene transfer between different species or different organisms</w:t>
      </w:r>
      <w:r w:rsidR="007519D0">
        <w:rPr>
          <w:rFonts w:ascii="Helvetica" w:eastAsia="Times New Roman" w:hAnsi="Helvetica" w:cs="Times New Roman"/>
          <w:lang w:eastAsia="en-GB"/>
        </w:rPr>
        <w:t xml:space="preserve"> or through the use of p</w:t>
      </w:r>
      <w:r w:rsidR="007519D0" w:rsidRPr="007519D0">
        <w:rPr>
          <w:rFonts w:ascii="Helvetica" w:eastAsia="Times New Roman" w:hAnsi="Helvetica" w:cs="Times New Roman"/>
          <w:lang w:eastAsia="en-GB"/>
        </w:rPr>
        <w:t xml:space="preserve">lasmids and </w:t>
      </w:r>
      <w:proofErr w:type="spellStart"/>
      <w:r w:rsidR="007519D0" w:rsidRPr="007519D0">
        <w:rPr>
          <w:rFonts w:ascii="Helvetica" w:eastAsia="Times New Roman" w:hAnsi="Helvetica" w:cs="Times New Roman"/>
          <w:lang w:eastAsia="en-GB"/>
        </w:rPr>
        <w:t>phages</w:t>
      </w:r>
      <w:proofErr w:type="spellEnd"/>
      <w:r w:rsidR="007519D0" w:rsidRPr="007519D0">
        <w:rPr>
          <w:rFonts w:ascii="Helvetica" w:eastAsia="Times New Roman" w:hAnsi="Helvetica" w:cs="Times New Roman"/>
          <w:lang w:eastAsia="en-GB"/>
        </w:rPr>
        <w:t xml:space="preserve"> as vectors for host evolution</w:t>
      </w:r>
      <w:r w:rsidR="007F3953">
        <w:rPr>
          <w:rFonts w:ascii="Helvetica" w:eastAsia="Times New Roman" w:hAnsi="Helvetica" w:cs="Times New Roman"/>
          <w:lang w:eastAsia="en-GB"/>
        </w:rPr>
        <w:t>.</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"/>
          <w:id w:val="-138890583"/>
          <w:placeholder>
            <w:docPart w:val="DefaultPlaceholder_-1854013440"/>
          </w:placeholder>
        </w:sdtPr>
        <w:sdtContent>
          <w:r w:rsidR="000F1F9B" w:rsidRPr="000F1F9B">
            <w:rPr>
              <w:rFonts w:ascii="Helvetica" w:eastAsia="Times New Roman" w:hAnsi="Helvetica" w:cs="Times New Roman"/>
              <w:color w:val="000000"/>
              <w:vertAlign w:val="superscript"/>
              <w:lang w:eastAsia="en-GB"/>
            </w:rPr>
            <w:t>2</w:t>
          </w:r>
        </w:sdtContent>
      </w:sdt>
      <w:r w:rsidR="007F3953">
        <w:rPr>
          <w:rFonts w:ascii="Helvetica" w:eastAsia="Times New Roman" w:hAnsi="Helvetica" w:cs="Times New Roman"/>
          <w:lang w:eastAsia="en-GB"/>
        </w:rPr>
        <w:t xml:space="preserve"> </w:t>
      </w:r>
      <w:r w:rsidR="00721382">
        <w:rPr>
          <w:rFonts w:ascii="Helvetica" w:eastAsia="Times New Roman" w:hAnsi="Helvetica" w:cs="Times New Roman"/>
          <w:lang w:eastAsia="en-GB"/>
        </w:rPr>
        <w:t xml:space="preserve">In general, </w:t>
      </w:r>
      <w:r w:rsidR="00D214B1">
        <w:rPr>
          <w:rFonts w:ascii="Helvetica" w:eastAsia="Times New Roman" w:hAnsi="Helvetica" w:cs="Times New Roman"/>
          <w:lang w:eastAsia="en-GB"/>
        </w:rPr>
        <w:t xml:space="preserve">however, </w:t>
      </w:r>
      <w:r w:rsidR="00721382">
        <w:rPr>
          <w:rFonts w:ascii="Helvetica" w:eastAsia="Times New Roman" w:hAnsi="Helvetica" w:cs="Times New Roman"/>
          <w:lang w:eastAsia="en-GB"/>
        </w:rPr>
        <w:t>a</w:t>
      </w:r>
      <w:r w:rsidR="00721382" w:rsidRPr="00721382">
        <w:rPr>
          <w:rFonts w:ascii="Helvetica" w:eastAsia="Times New Roman" w:hAnsi="Helvetica" w:cs="Times New Roman"/>
          <w:lang w:eastAsia="en-GB"/>
        </w:rPr>
        <w:t xml:space="preserve">daptation to new environments </w:t>
      </w:r>
      <w:r w:rsidR="007519D0">
        <w:rPr>
          <w:rFonts w:ascii="Helvetica" w:eastAsia="Times New Roman" w:hAnsi="Helvetica" w:cs="Times New Roman"/>
          <w:lang w:eastAsia="en-GB"/>
        </w:rPr>
        <w:t>occurs</w:t>
      </w:r>
      <w:r w:rsidR="00721382">
        <w:rPr>
          <w:rFonts w:ascii="Helvetica" w:eastAsia="Times New Roman" w:hAnsi="Helvetica" w:cs="Times New Roman"/>
          <w:lang w:eastAsia="en-GB"/>
        </w:rPr>
        <w:t xml:space="preserve"> in two distinct ways:</w:t>
      </w:r>
      <w:r w:rsidR="00721382" w:rsidRPr="00721382">
        <w:rPr>
          <w:rFonts w:ascii="Helvetica" w:eastAsia="Times New Roman" w:hAnsi="Helvetica" w:cs="Times New Roman"/>
          <w:lang w:eastAsia="en-GB"/>
        </w:rPr>
        <w:t xml:space="preserve"> </w:t>
      </w:r>
      <w:r w:rsidR="00721382">
        <w:rPr>
          <w:rFonts w:ascii="Helvetica" w:eastAsia="Times New Roman" w:hAnsi="Helvetica" w:cs="Times New Roman"/>
          <w:lang w:eastAsia="en-GB"/>
        </w:rPr>
        <w:t>selection on</w:t>
      </w:r>
      <w:r w:rsidR="00721382" w:rsidRPr="00721382">
        <w:rPr>
          <w:rFonts w:ascii="Helvetica" w:eastAsia="Times New Roman" w:hAnsi="Helvetica" w:cs="Times New Roman"/>
          <w:lang w:eastAsia="en-GB"/>
        </w:rPr>
        <w:t xml:space="preserve"> pre-existing genetic variation</w:t>
      </w:r>
      <w:r w:rsidR="00721382">
        <w:rPr>
          <w:rFonts w:ascii="Helvetica" w:eastAsia="Times New Roman" w:hAnsi="Helvetica" w:cs="Times New Roman"/>
          <w:lang w:eastAsia="en-GB"/>
        </w:rPr>
        <w:t xml:space="preserve"> (i.e. standing variation)</w:t>
      </w:r>
      <w:r w:rsidR="00721382" w:rsidRPr="00721382">
        <w:rPr>
          <w:rFonts w:ascii="Helvetica" w:eastAsia="Times New Roman" w:hAnsi="Helvetica" w:cs="Times New Roman"/>
          <w:lang w:eastAsia="en-GB"/>
        </w:rPr>
        <w:t xml:space="preserve"> or </w:t>
      </w:r>
      <w:r w:rsidR="00721382">
        <w:rPr>
          <w:rFonts w:ascii="Helvetica" w:eastAsia="Times New Roman" w:hAnsi="Helvetica" w:cs="Times New Roman"/>
          <w:lang w:eastAsia="en-GB"/>
        </w:rPr>
        <w:t xml:space="preserve">selection on </w:t>
      </w:r>
      <w:r w:rsidR="00721382" w:rsidRPr="00721382">
        <w:rPr>
          <w:rFonts w:ascii="Helvetica" w:eastAsia="Times New Roman" w:hAnsi="Helvetica" w:cs="Times New Roman"/>
          <w:lang w:eastAsia="en-GB"/>
        </w:rPr>
        <w:t>new mutations</w:t>
      </w:r>
      <w:r w:rsidR="001829CB">
        <w:rPr>
          <w:rFonts w:ascii="Helvetica" w:eastAsia="Times New Roman" w:hAnsi="Helvetica" w:cs="Times New Roman"/>
          <w:lang w:eastAsia="en-GB"/>
        </w:rPr>
        <w:t xml:space="preserve"> (i.e. spontaneous mutagenesis)</w:t>
      </w:r>
      <w:r w:rsidR="00721382" w:rsidRPr="00721382">
        <w:rPr>
          <w:rFonts w:ascii="Helvetica" w:eastAsia="Times New Roman" w:hAnsi="Helvetica" w:cs="Times New Roman"/>
          <w:lang w:eastAsia="en-GB"/>
        </w:rPr>
        <w:t xml:space="preserve">. The former leads to faster evolution, </w:t>
      </w:r>
      <w:r w:rsidR="00721382">
        <w:rPr>
          <w:rFonts w:ascii="Helvetica" w:eastAsia="Times New Roman" w:hAnsi="Helvetica" w:cs="Times New Roman"/>
          <w:lang w:eastAsia="en-GB"/>
        </w:rPr>
        <w:t xml:space="preserve">and the fixation of </w:t>
      </w:r>
      <w:r w:rsidR="00721382" w:rsidRPr="00721382">
        <w:rPr>
          <w:rFonts w:ascii="Helvetica" w:eastAsia="Times New Roman" w:hAnsi="Helvetica" w:cs="Times New Roman"/>
          <w:lang w:eastAsia="en-GB"/>
        </w:rPr>
        <w:t xml:space="preserve">more small-effect </w:t>
      </w:r>
      <w:r w:rsidR="00721382">
        <w:rPr>
          <w:rFonts w:ascii="Helvetica" w:eastAsia="Times New Roman" w:hAnsi="Helvetica" w:cs="Times New Roman"/>
          <w:lang w:eastAsia="en-GB"/>
        </w:rPr>
        <w:t xml:space="preserve">and recessive </w:t>
      </w:r>
      <w:r w:rsidR="00721382" w:rsidRPr="00721382">
        <w:rPr>
          <w:rFonts w:ascii="Helvetica" w:eastAsia="Times New Roman" w:hAnsi="Helvetica" w:cs="Times New Roman"/>
          <w:lang w:eastAsia="en-GB"/>
        </w:rPr>
        <w:t>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"/>
          <w:id w:val="2121029177"/>
          <w:placeholder>
            <w:docPart w:val="DefaultPlaceholder_-1854013440"/>
          </w:placeholder>
        </w:sdtPr>
        <w:sdtContent>
          <w:r w:rsidR="000F1F9B" w:rsidRPr="000F1F9B">
            <w:rPr>
              <w:rFonts w:ascii="Helvetica" w:eastAsia="Times New Roman" w:hAnsi="Helvetica" w:cs="Times New Roman"/>
              <w:color w:val="000000"/>
              <w:vertAlign w:val="superscript"/>
              <w:lang w:eastAsia="en-GB"/>
            </w:rPr>
            <w:t>3</w:t>
          </w:r>
        </w:sdtContent>
      </w:sdt>
      <w:r w:rsidR="00721382">
        <w:rPr>
          <w:rFonts w:ascii="Helvetica" w:eastAsia="Times New Roman" w:hAnsi="Helvetica" w:cs="Times New Roman"/>
          <w:lang w:eastAsia="en-GB"/>
        </w:rPr>
        <w:t>.</w:t>
      </w:r>
      <w:r w:rsidR="007F3953">
        <w:rPr>
          <w:rFonts w:ascii="Helvetica" w:eastAsia="Times New Roman" w:hAnsi="Helvetica" w:cs="Times New Roman"/>
          <w:lang w:eastAsia="en-GB"/>
        </w:rPr>
        <w:t xml:space="preserve"> </w:t>
      </w:r>
    </w:p>
    <w:p w14:paraId="331321A0" w14:textId="31BCF852" w:rsidR="00FF3A4D" w:rsidRPr="00FF3A4D" w:rsidRDefault="00FF3A4D" w:rsidP="007F3953">
      <w:pPr>
        <w:pStyle w:val="BodyText"/>
        <w:jc w:val="both"/>
        <w:rPr>
          <w:rFonts w:ascii="Helvetica" w:eastAsia="Times New Roman" w:hAnsi="Helvetica" w:cs="Times New Roman"/>
          <w:lang w:eastAsia="en-GB"/>
        </w:rPr>
      </w:pPr>
      <w:r w:rsidRPr="006078EC">
        <w:rPr>
          <w:rFonts w:ascii="Helvetica" w:hAnsi="Helvetica" w:cstheme="minorHAnsi"/>
        </w:rPr>
        <w:t xml:space="preserve">Much of the attention on </w:t>
      </w:r>
      <w:r>
        <w:rPr>
          <w:rFonts w:ascii="Helvetica" w:hAnsi="Helvetica" w:cstheme="minorHAnsi"/>
        </w:rPr>
        <w:t xml:space="preserve">understanding the mechanisms of microbial adaptation has concentrated on the effect of horizontal gene transfer and the use of monoploid/diploid strains such as </w:t>
      </w:r>
      <w:r w:rsidRPr="00265E08">
        <w:rPr>
          <w:rFonts w:ascii="Helvetica" w:hAnsi="Helvetica" w:cstheme="minorHAnsi"/>
          <w:i/>
          <w:iCs/>
        </w:rPr>
        <w:t>Escherichia coli</w:t>
      </w:r>
      <w:r>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
          <w:id w:val="410823684"/>
          <w:placeholder>
            <w:docPart w:val="DefaultPlaceholder_-1854013440"/>
          </w:placeholder>
        </w:sdtPr>
        <w:sdtContent>
          <w:r w:rsidR="000F1F9B" w:rsidRPr="000F1F9B">
            <w:rPr>
              <w:rFonts w:ascii="Helvetica" w:hAnsi="Helvetica" w:cstheme="minorHAnsi"/>
              <w:color w:val="000000"/>
              <w:vertAlign w:val="superscript"/>
            </w:rPr>
            <w:t>4</w:t>
          </w:r>
        </w:sdtContent>
      </w:sdt>
      <w:r>
        <w:rPr>
          <w:rFonts w:ascii="Helvetica" w:hAnsi="Helvetica" w:cstheme="minorHAnsi"/>
        </w:rPr>
        <w:t xml:space="preserve"> and, </w:t>
      </w:r>
      <w:del w:id="68" w:author="Joshua Lawrence" w:date="2024-06-20T07:49:00Z">
        <w:r w:rsidDel="00C24E97">
          <w:rPr>
            <w:rFonts w:ascii="Helvetica" w:hAnsi="Helvetica" w:cstheme="minorHAnsi"/>
          </w:rPr>
          <w:delText xml:space="preserve">far from the simple textbook description of bacteria as possessing one or two identical copies of their genome, </w:delText>
        </w:r>
      </w:del>
      <w:r>
        <w:rPr>
          <w:rFonts w:ascii="Helvetica" w:hAnsi="Helvetica" w:cstheme="minorHAnsi"/>
        </w:rPr>
        <w:t xml:space="preserve">many phylogenetically diverse prokaryotic strains contain multiple </w:t>
      </w:r>
      <w:commentRangeStart w:id="69"/>
      <w:r>
        <w:rPr>
          <w:rFonts w:ascii="Helvetica" w:hAnsi="Helvetica" w:cstheme="minorHAnsi"/>
        </w:rPr>
        <w:t xml:space="preserve">non-equivalent copies </w:t>
      </w:r>
      <w:commentRangeEnd w:id="69"/>
      <w:r w:rsidR="00C24E97">
        <w:rPr>
          <w:rStyle w:val="CommentReference"/>
        </w:rPr>
        <w:commentReference w:id="69"/>
      </w:r>
      <w:r>
        <w:rPr>
          <w:rFonts w:ascii="Helvetica" w:hAnsi="Helvetica" w:cstheme="minorHAnsi"/>
        </w:rPr>
        <w:t>of their genome</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jb250YWluZXItdGl0bGUtc2hvcnQiOiJOYXQgTWljcm9iaW9sIiwiRE9JIjoiMTAuMTAzOC9zNDE1NjQtMDIxLTAxMDM0LTMiLCJJU1NOIjoiMjA1ODUyNzYiLCJQTUlEIjoiMzQ5NDk4MjkiLCJpc3N1ZWQiOnsiZGF0ZS1wYXJ0cyI6W1syMDIyLDIsMV1dfSwicGFnZSI6IjE4Ni0xODgiLCJwdWJsaXNoZXIiOiJOYXR1cmUgUmVzZWFyY2giLCJpc3N1ZSI6IjIiLCJ2b2x1bWUiOiI3In0sImlzVGVtcG9yYXJ5IjpmYWxzZX1dfQ=="/>
          <w:id w:val="345824805"/>
          <w:placeholder>
            <w:docPart w:val="DefaultPlaceholder_-1854013440"/>
          </w:placeholder>
        </w:sdtPr>
        <w:sdtContent>
          <w:r w:rsidR="000F1F9B" w:rsidRPr="000F1F9B">
            <w:rPr>
              <w:rFonts w:ascii="Helvetica" w:hAnsi="Helvetica" w:cstheme="minorHAnsi"/>
              <w:color w:val="000000"/>
              <w:vertAlign w:val="superscript"/>
            </w:rPr>
            <w:t>5</w:t>
          </w:r>
        </w:sdtContent>
      </w:sdt>
      <w:r>
        <w:rPr>
          <w:rFonts w:ascii="Helvetica" w:hAnsi="Helvetica" w:cstheme="minorHAnsi"/>
          <w:color w:val="000000"/>
          <w:vertAlign w:val="superscript"/>
        </w:rPr>
        <w:t xml:space="preserve"> </w:t>
      </w:r>
      <w:r>
        <w:rPr>
          <w:rFonts w:ascii="Helvetica" w:hAnsi="Helvetica" w:cstheme="minorHAnsi"/>
        </w:rPr>
        <w:t xml:space="preserve">(i.e. are polyploid). Nonetheless, the physiological role and evolutionary </w:t>
      </w:r>
      <w:r w:rsidRPr="00A06FDC">
        <w:rPr>
          <w:rFonts w:ascii="Helvetica" w:hAnsi="Helvetica" w:cstheme="minorHAnsi"/>
        </w:rPr>
        <w:t xml:space="preserve">consequences of genome ploidy </w:t>
      </w:r>
      <w:r>
        <w:rPr>
          <w:rFonts w:ascii="Helvetica" w:hAnsi="Helvetica" w:cstheme="minorHAnsi"/>
        </w:rPr>
        <w:t xml:space="preserve">in bacteria </w:t>
      </w:r>
      <w:r w:rsidRPr="00A06FDC">
        <w:rPr>
          <w:rFonts w:ascii="Helvetica" w:hAnsi="Helvetica" w:cstheme="minorHAnsi"/>
        </w:rPr>
        <w:t xml:space="preserve">remain largely </w:t>
      </w:r>
      <w:r>
        <w:rPr>
          <w:rFonts w:ascii="Helvetica" w:hAnsi="Helvetica" w:cstheme="minorHAnsi"/>
        </w:rPr>
        <w:t>unknown</w:t>
      </w:r>
      <w:r w:rsidRPr="00A06FDC">
        <w:rPr>
          <w:rFonts w:ascii="Helvetica" w:hAnsi="Helvetica" w:cstheme="minorHAnsi"/>
        </w:rPr>
        <w:t>.</w:t>
      </w:r>
    </w:p>
    <w:p w14:paraId="517A2119" w14:textId="3F24A0F1" w:rsidR="00BF34A4" w:rsidDel="008F7A4D" w:rsidRDefault="009768FC" w:rsidP="009768FC">
      <w:pPr>
        <w:pStyle w:val="Heading2"/>
        <w:rPr>
          <w:del w:id="70" w:author="Joshua Lawrence" w:date="2024-06-20T07:48:00Z"/>
          <w:rFonts w:ascii="Helvetica" w:hAnsi="Helvetica"/>
          <w:color w:val="000000" w:themeColor="text1"/>
        </w:rPr>
      </w:pPr>
      <w:commentRangeStart w:id="71"/>
      <w:del w:id="72" w:author="Joshua Lawrence" w:date="2024-06-20T07:48:00Z">
        <w:r w:rsidRPr="009768FC" w:rsidDel="008F7A4D">
          <w:rPr>
            <w:rFonts w:ascii="Helvetica" w:hAnsi="Helvetica"/>
            <w:color w:val="000000" w:themeColor="text1"/>
          </w:rPr>
          <w:delText>Cyanobacterial adaptation to oxidative stress</w:delText>
        </w:r>
      </w:del>
    </w:p>
    <w:p w14:paraId="20C58D70" w14:textId="6A7FB248" w:rsidR="00B12A62" w:rsidRPr="007329D3" w:rsidRDefault="00B12A62" w:rsidP="00B12A62">
      <w:pPr>
        <w:pStyle w:val="BodyText"/>
        <w:jc w:val="both"/>
        <w:rPr>
          <w:rFonts w:ascii="Helvetica" w:hAnsi="Helvetica"/>
        </w:rPr>
      </w:pPr>
      <w:r w:rsidRPr="007329D3">
        <w:rPr>
          <w:rFonts w:ascii="Helvetica" w:hAnsi="Helvetica"/>
        </w:rPr>
        <w:t xml:space="preserve">Cyanobacteria are members of the oldest known lineage of oxygenic photosynthetic prokaryotes. </w:t>
      </w:r>
      <w:r w:rsidR="000F76A3" w:rsidRPr="007329D3">
        <w:rPr>
          <w:rFonts w:ascii="Helvetica" w:hAnsi="Helvetica"/>
        </w:rPr>
        <w:t>The emergence of cyanobacteria is believed to have played a significant role in the subsequent rise of oxygen levels in the Earth’s atmosphere, a geochemical process commonly referred to as the great oxygenation event (GOE). The ecological distribution of cyanobacteria is remarkably diverse, with species thriving in various ecosystems such as terrestrial, freshwater, marine, and even extreme environments, such as Yellowstone hot springs</w:t>
      </w:r>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"/>
          <w:id w:val="-182602273"/>
          <w:placeholder>
            <w:docPart w:val="DefaultPlaceholder_-1854013440"/>
          </w:placeholder>
        </w:sdtPr>
        <w:sdtContent>
          <w:r w:rsidR="000F1F9B" w:rsidRPr="000F1F9B">
            <w:rPr>
              <w:rFonts w:ascii="Helvetica" w:hAnsi="Helvetica"/>
              <w:color w:val="000000"/>
              <w:vertAlign w:val="superscript"/>
            </w:rPr>
            <w:t>6</w:t>
          </w:r>
        </w:sdtContent>
      </w:sdt>
      <w:r w:rsidR="000F76A3" w:rsidRPr="007329D3">
        <w:rPr>
          <w:rFonts w:ascii="Helvetica" w:hAnsi="Helvetica"/>
        </w:rPr>
        <w:t>, Antarctica</w:t>
      </w:r>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
          <w:id w:val="-683367534"/>
          <w:placeholder>
            <w:docPart w:val="DefaultPlaceholder_-1854013440"/>
          </w:placeholder>
        </w:sdtPr>
        <w:sdtContent>
          <w:r w:rsidR="000F1F9B" w:rsidRPr="000F1F9B">
            <w:rPr>
              <w:rFonts w:ascii="Helvetica" w:hAnsi="Helvetica"/>
              <w:color w:val="000000"/>
              <w:vertAlign w:val="superscript"/>
            </w:rPr>
            <w:t>7</w:t>
          </w:r>
        </w:sdtContent>
      </w:sdt>
      <w:r w:rsidR="000F1F9B">
        <w:rPr>
          <w:rFonts w:ascii="Helvetica" w:hAnsi="Helvetica"/>
        </w:rPr>
        <w:t xml:space="preserve"> </w:t>
      </w:r>
      <w:r w:rsidR="000F76A3" w:rsidRPr="007329D3">
        <w:rPr>
          <w:rFonts w:ascii="Helvetica" w:hAnsi="Helvetica"/>
        </w:rPr>
        <w:t>and the Atacama desert</w:t>
      </w:r>
      <w:sdt>
        <w:sdtPr>
          <w:rPr>
            <w:rFonts w:ascii="Helvetica" w:hAnsi="Helvetica"/>
            <w:color w:val="000000"/>
            <w:vertAlign w:val="superscript"/>
          </w:rPr>
          <w:tag w:val="MENDELEY_CITATION_v3_eyJjaXRhdGlvbklEIjoiTUVOREVMRVlfQ0lUQVRJT05fNTVkOWNmN2ItOThmOC00NzhhLTk5YjAtYTJjNGNjZTcyNjk1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
          <w:id w:val="1328249175"/>
          <w:placeholder>
            <w:docPart w:val="DefaultPlaceholder_-1854013440"/>
          </w:placeholder>
        </w:sdtPr>
        <w:sdtContent>
          <w:r w:rsidR="000F1F9B" w:rsidRPr="000F1F9B">
            <w:rPr>
              <w:rFonts w:ascii="Helvetica" w:hAnsi="Helvetica"/>
              <w:color w:val="000000"/>
              <w:vertAlign w:val="superscript"/>
            </w:rPr>
            <w:t>7</w:t>
          </w:r>
        </w:sdtContent>
      </w:sdt>
      <w:r w:rsidR="000F76A3" w:rsidRPr="007329D3">
        <w:rPr>
          <w:rFonts w:ascii="Helvetica" w:hAnsi="Helvetica"/>
        </w:rPr>
        <w:t xml:space="preserve">. </w:t>
      </w:r>
      <w:del w:id="73" w:author="Joshua Lawrence" w:date="2024-06-20T07:50:00Z">
        <w:r w:rsidR="000F76A3" w:rsidRPr="007329D3" w:rsidDel="00C24E97">
          <w:rPr>
            <w:rFonts w:ascii="Helvetica" w:hAnsi="Helvetica"/>
          </w:rPr>
          <w:delText xml:space="preserve">Cyanobacterial strains display a wide range of morphologies, including unicellular, multicellular, colonial, and filamentous forms. Additionally, they possess unique biochemical characteristics, such as nitrogen fixation, light utilisation, fermentation, and heterotrophy. </w:delText>
        </w:r>
      </w:del>
      <w:commentRangeStart w:id="74"/>
      <w:r w:rsidR="000F76A3" w:rsidRPr="007329D3">
        <w:rPr>
          <w:rFonts w:ascii="Helvetica" w:hAnsi="Helvetica"/>
        </w:rPr>
        <w:t xml:space="preserve">Considering </w:t>
      </w:r>
      <w:del w:id="75" w:author="Joshua Lawrence" w:date="2024-06-20T07:51:00Z">
        <w:r w:rsidR="000F76A3" w:rsidRPr="007329D3" w:rsidDel="00C24E97">
          <w:rPr>
            <w:rFonts w:ascii="Helvetica" w:hAnsi="Helvetica"/>
          </w:rPr>
          <w:delText xml:space="preserve">such </w:delText>
        </w:r>
      </w:del>
      <w:ins w:id="76" w:author="Joshua Lawrence" w:date="2024-06-20T07:51:00Z">
        <w:r w:rsidR="00C24E97">
          <w:rPr>
            <w:rFonts w:ascii="Helvetica" w:hAnsi="Helvetica"/>
          </w:rPr>
          <w:t>cyanobacteria’s</w:t>
        </w:r>
        <w:r w:rsidR="00C24E97" w:rsidRPr="007329D3">
          <w:rPr>
            <w:rFonts w:ascii="Helvetica" w:hAnsi="Helvetica"/>
          </w:rPr>
          <w:t xml:space="preserve"> </w:t>
        </w:r>
      </w:ins>
      <w:r w:rsidR="000F76A3" w:rsidRPr="007329D3">
        <w:rPr>
          <w:rFonts w:ascii="Helvetica" w:hAnsi="Helvetica"/>
        </w:rPr>
        <w:t>diverse habitat distribution and</w:t>
      </w:r>
      <w:ins w:id="77" w:author="Joshua Lawrence" w:date="2024-06-20T07:51:00Z">
        <w:r w:rsidR="00C24E97">
          <w:rPr>
            <w:rFonts w:ascii="Helvetica" w:hAnsi="Helvetica"/>
          </w:rPr>
          <w:t xml:space="preserve"> large</w:t>
        </w:r>
      </w:ins>
      <w:r w:rsidR="000F76A3" w:rsidRPr="007329D3">
        <w:rPr>
          <w:rFonts w:ascii="Helvetica" w:hAnsi="Helvetica"/>
        </w:rPr>
        <w:t xml:space="preserve"> repertoire of metabolic traits, cyanobacteria are arguably the most ecologically successful phylum on Earth</w:t>
      </w:r>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Content>
          <w:r w:rsidR="000F1F9B" w:rsidRPr="000F1F9B">
            <w:rPr>
              <w:rFonts w:ascii="Helvetica" w:hAnsi="Helvetica"/>
              <w:color w:val="000000"/>
              <w:vertAlign w:val="superscript"/>
            </w:rPr>
            <w:t>8</w:t>
          </w:r>
        </w:sdtContent>
      </w:sdt>
      <w:r w:rsidR="000F76A3" w:rsidRPr="007329D3">
        <w:rPr>
          <w:rFonts w:ascii="Helvetica" w:hAnsi="Helvetica"/>
        </w:rPr>
        <w:t xml:space="preserve">. </w:t>
      </w:r>
      <w:commentRangeEnd w:id="74"/>
      <w:r w:rsidR="00C24E97">
        <w:rPr>
          <w:rStyle w:val="CommentReference"/>
        </w:rPr>
        <w:commentReference w:id="74"/>
      </w:r>
      <w:commentRangeEnd w:id="71"/>
      <w:r w:rsidR="002C67BF">
        <w:rPr>
          <w:rStyle w:val="CommentReference"/>
        </w:rPr>
        <w:commentReference w:id="71"/>
      </w:r>
      <w:r w:rsidR="000F76A3" w:rsidRPr="007329D3">
        <w:rPr>
          <w:rFonts w:ascii="Helvetica" w:hAnsi="Helvetica"/>
        </w:rPr>
        <w:t>Additionally, cyanobacteria</w:t>
      </w:r>
      <w:r w:rsidRPr="007329D3">
        <w:rPr>
          <w:rFonts w:ascii="Helvetica" w:hAnsi="Helvetica"/>
        </w:rPr>
        <w:t xml:space="preserve"> exhibit a high degree of genome polyploidy</w:t>
      </w:r>
      <w:r w:rsidR="000F76A3" w:rsidRPr="007329D3">
        <w:rPr>
          <w:rFonts w:ascii="Helvetica" w:hAnsi="Helvetica"/>
        </w:rPr>
        <w:t xml:space="preserve">, with the model freshwater strain </w:t>
      </w:r>
      <w:r w:rsidR="000F76A3" w:rsidRPr="007329D3">
        <w:rPr>
          <w:rFonts w:ascii="Helvetica" w:hAnsi="Helvetica"/>
          <w:i/>
          <w:iCs/>
        </w:rPr>
        <w:t>Synechocystis sp</w:t>
      </w:r>
      <w:r w:rsidR="000F76A3" w:rsidRPr="007329D3">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Y29udGFpbmVyLXRpdGxlLXNob3J0IjoiRkVNUyBNaWNyb2Jpb2wgTGV0dC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n0sImlzVGVtcG9yYXJ5IjpmYWxzZX1dfQ=="/>
          <w:id w:val="1275518557"/>
          <w:placeholder>
            <w:docPart w:val="DefaultPlaceholder_-1854013440"/>
          </w:placeholder>
        </w:sdtPr>
        <w:sdtContent>
          <w:r w:rsidR="000F1F9B" w:rsidRPr="000F1F9B">
            <w:rPr>
              <w:rFonts w:ascii="Helvetica" w:hAnsi="Helvetica"/>
              <w:color w:val="000000"/>
              <w:vertAlign w:val="superscript"/>
            </w:rPr>
            <w:t>9</w:t>
          </w:r>
        </w:sdtContent>
      </w:sdt>
      <w:r w:rsidR="000F76A3" w:rsidRPr="007329D3">
        <w:rPr>
          <w:rFonts w:ascii="Helvetica" w:hAnsi="Helvetica"/>
        </w:rPr>
        <w:t xml:space="preserve">. For these reasons, cyanobacteria are ideal </w:t>
      </w:r>
      <w:del w:id="78" w:author="Joshua Lawrence" w:date="2024-06-20T07:52:00Z">
        <w:r w:rsidR="000F76A3" w:rsidRPr="007329D3" w:rsidDel="00C24E97">
          <w:rPr>
            <w:rFonts w:ascii="Helvetica" w:hAnsi="Helvetica"/>
          </w:rPr>
          <w:delText xml:space="preserve">systems </w:delText>
        </w:r>
      </w:del>
      <w:ins w:id="79" w:author="Joshua Lawrence" w:date="2024-06-20T07:52:00Z">
        <w:r w:rsidR="00C24E97">
          <w:rPr>
            <w:rFonts w:ascii="Helvetica" w:hAnsi="Helvetica"/>
          </w:rPr>
          <w:t>model</w:t>
        </w:r>
        <w:del w:id="80" w:author="Christopher J. Howe" w:date="2024-06-21T14:29:00Z">
          <w:r w:rsidR="00C24E97" w:rsidDel="00C66313">
            <w:rPr>
              <w:rFonts w:ascii="Helvetica" w:hAnsi="Helvetica"/>
            </w:rPr>
            <w:delText>s</w:delText>
          </w:r>
        </w:del>
        <w:r w:rsidR="00C24E97">
          <w:rPr>
            <w:rFonts w:ascii="Helvetica" w:hAnsi="Helvetica"/>
          </w:rPr>
          <w:t xml:space="preserve"> organisms for studying </w:t>
        </w:r>
      </w:ins>
      <w:del w:id="81" w:author="Joshua Lawrence" w:date="2024-06-20T07:52:00Z">
        <w:r w:rsidR="000F76A3" w:rsidRPr="007329D3" w:rsidDel="00C24E97">
          <w:rPr>
            <w:rFonts w:ascii="Helvetica" w:hAnsi="Helvetica"/>
          </w:rPr>
          <w:delText xml:space="preserve">to study the role of </w:delText>
        </w:r>
      </w:del>
      <w:r w:rsidR="000F76A3" w:rsidRPr="007329D3">
        <w:rPr>
          <w:rFonts w:ascii="Helvetica" w:hAnsi="Helvetica"/>
        </w:rPr>
        <w:t xml:space="preserve">genome polyploidy </w:t>
      </w:r>
      <w:ins w:id="82" w:author="Joshua Lawrence" w:date="2024-06-20T07:52:00Z">
        <w:r w:rsidR="00C24E97">
          <w:rPr>
            <w:rFonts w:ascii="Helvetica" w:hAnsi="Helvetica"/>
          </w:rPr>
          <w:t xml:space="preserve">as it relates to </w:t>
        </w:r>
      </w:ins>
      <w:del w:id="83" w:author="Joshua Lawrence" w:date="2024-06-20T07:52:00Z">
        <w:r w:rsidR="000F76A3" w:rsidRPr="007329D3" w:rsidDel="00C24E97">
          <w:rPr>
            <w:rFonts w:ascii="Helvetica" w:hAnsi="Helvetica"/>
          </w:rPr>
          <w:delText xml:space="preserve">in </w:delText>
        </w:r>
      </w:del>
      <w:r w:rsidR="000F76A3" w:rsidRPr="007329D3">
        <w:rPr>
          <w:rFonts w:ascii="Helvetica" w:hAnsi="Helvetica"/>
        </w:rPr>
        <w:t>microbial adaptation.</w:t>
      </w:r>
    </w:p>
    <w:p w14:paraId="3EB34CD6" w14:textId="54E3ADC2" w:rsidR="009768FC" w:rsidRPr="000D7CE7" w:rsidRDefault="000F76A3" w:rsidP="007C6C97">
      <w:pPr>
        <w:pStyle w:val="BodyText"/>
        <w:jc w:val="both"/>
      </w:pPr>
      <w:commentRangeStart w:id="84"/>
      <w:commentRangeStart w:id="85"/>
      <w:r w:rsidRPr="007329D3">
        <w:rPr>
          <w:rFonts w:ascii="Helvetica" w:hAnsi="Helvetica"/>
        </w:rPr>
        <w:t xml:space="preserve">Having first evolved the ability to </w:t>
      </w:r>
      <w:r w:rsidR="000D7CE7" w:rsidRPr="007329D3">
        <w:rPr>
          <w:rFonts w:ascii="Helvetica" w:hAnsi="Helvetica"/>
        </w:rPr>
        <w:t>generate</w:t>
      </w:r>
      <w:r w:rsidRPr="007329D3">
        <w:rPr>
          <w:rFonts w:ascii="Helvetica" w:hAnsi="Helvetica"/>
        </w:rPr>
        <w:t xml:space="preserve"> oxygen</w:t>
      </w:r>
      <w:r w:rsidR="000D7CE7" w:rsidRPr="007329D3">
        <w:rPr>
          <w:rFonts w:ascii="Helvetica" w:hAnsi="Helvetica"/>
        </w:rPr>
        <w:t xml:space="preserve"> as a by-product of water oxidation, cyanobacteria must also have been the first organisms having to adapt to oxidative stress (OS)</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387923251"/>
          <w:placeholder>
            <w:docPart w:val="DefaultPlaceholder_-1854013440"/>
          </w:placeholder>
        </w:sdtPr>
        <w:sdtContent>
          <w:r w:rsidR="000F1F9B" w:rsidRPr="000F1F9B">
            <w:rPr>
              <w:rFonts w:ascii="Helvetica" w:hAnsi="Helvetica"/>
              <w:color w:val="000000"/>
              <w:vertAlign w:val="superscript"/>
            </w:rPr>
            <w:t>10</w:t>
          </w:r>
        </w:sdtContent>
      </w:sdt>
      <w:r w:rsidRPr="007329D3">
        <w:rPr>
          <w:rFonts w:ascii="Helvetica" w:hAnsi="Helvetica"/>
          <w:color w:val="000000" w:themeColor="text1"/>
        </w:rPr>
        <w:t>,</w:t>
      </w:r>
      <w:r w:rsidRPr="001F107F">
        <w:rPr>
          <w:rFonts w:ascii="Helvetica" w:hAnsi="Helvetica"/>
          <w:color w:val="000000" w:themeColor="text1"/>
        </w:rPr>
        <w:t xml:space="preserve"> </w:t>
      </w:r>
      <w:r w:rsidR="00B114B2">
        <w:rPr>
          <w:rFonts w:ascii="Helvetica" w:hAnsi="Helvetica"/>
          <w:color w:val="000000" w:themeColor="text1"/>
        </w:rPr>
        <w:t>the physiological</w:t>
      </w:r>
      <w:r w:rsidRPr="001F107F">
        <w:rPr>
          <w:rFonts w:ascii="Helvetica" w:hAnsi="Helvetica"/>
          <w:color w:val="000000" w:themeColor="text1"/>
        </w:rPr>
        <w:t xml:space="preserve"> state where excessive production</w:t>
      </w:r>
      <w:r w:rsidR="000D7CE7">
        <w:rPr>
          <w:rFonts w:ascii="Helvetica" w:hAnsi="Helvetica"/>
          <w:color w:val="000000" w:themeColor="text1"/>
        </w:rPr>
        <w:t xml:space="preserve"> of reactive oxygen species (ROS)</w:t>
      </w:r>
      <w:r w:rsidRPr="001F107F">
        <w:rPr>
          <w:rFonts w:ascii="Helvetica" w:hAnsi="Helvetica"/>
          <w:color w:val="000000" w:themeColor="text1"/>
        </w:rPr>
        <w:t xml:space="preserve"> overwhelms antioxidant defences</w:t>
      </w:r>
      <w:r w:rsidR="000D7CE7">
        <w:rPr>
          <w:rFonts w:ascii="Helvetica" w:hAnsi="Helvetica"/>
          <w:color w:val="000000" w:themeColor="text1"/>
        </w:rPr>
        <w:t xml:space="preserve"> and ultimately leads to cellular toxicity.</w:t>
      </w:r>
      <w:r w:rsidRPr="001F107F">
        <w:rPr>
          <w:rFonts w:ascii="Helvetica" w:hAnsi="Helvetica"/>
          <w:color w:val="000000" w:themeColor="text1"/>
        </w:rPr>
        <w:t xml:space="preserve"> </w:t>
      </w:r>
      <w:commentRangeEnd w:id="84"/>
      <w:r w:rsidR="00C24E97">
        <w:rPr>
          <w:rStyle w:val="CommentReference"/>
        </w:rPr>
        <w:commentReference w:id="84"/>
      </w:r>
      <w:commentRangeEnd w:id="85"/>
      <w:r w:rsidR="00C66313">
        <w:rPr>
          <w:rStyle w:val="CommentReference"/>
        </w:rPr>
        <w:commentReference w:id="85"/>
      </w:r>
      <w:r w:rsidRPr="001F107F">
        <w:rPr>
          <w:rFonts w:ascii="Helvetica" w:hAnsi="Helvetica"/>
          <w:color w:val="000000" w:themeColor="text1"/>
        </w:rPr>
        <w:t>Methyl viologen (MV</w:t>
      </w:r>
      <w:r w:rsidR="0050197A">
        <w:rPr>
          <w:rFonts w:ascii="Helvetica" w:hAnsi="Helvetica"/>
          <w:color w:val="000000" w:themeColor="text1"/>
        </w:rPr>
        <w:t>)</w:t>
      </w:r>
      <w:r w:rsidRPr="001F107F">
        <w:rPr>
          <w:rFonts w:ascii="Helvetica" w:hAnsi="Helvetica"/>
          <w:color w:val="000000" w:themeColor="text1"/>
        </w:rPr>
        <w:t>, a bipyridinium compound known for inducing ROS, is a classic example</w:t>
      </w:r>
      <w:r w:rsidR="000D7CE7">
        <w:rPr>
          <w:rFonts w:ascii="Helvetica" w:hAnsi="Helvetica"/>
          <w:color w:val="000000" w:themeColor="text1"/>
        </w:rPr>
        <w:t xml:space="preserve"> of a xenobiotic compound employed to study OS</w:t>
      </w:r>
      <w:r w:rsidRPr="001F107F">
        <w:rPr>
          <w:rFonts w:ascii="Helvetica" w:hAnsi="Helvetica"/>
          <w:color w:val="000000" w:themeColor="text1"/>
        </w:rPr>
        <w:t xml:space="preserve">. Initially </w:t>
      </w:r>
      <w:r w:rsidR="00BB592E" w:rsidRPr="001F107F">
        <w:rPr>
          <w:rFonts w:ascii="Helvetica" w:hAnsi="Helvetica"/>
          <w:color w:val="000000" w:themeColor="text1"/>
        </w:rPr>
        <w:t>synthesized</w:t>
      </w:r>
      <w:r w:rsidRPr="001F107F">
        <w:rPr>
          <w:rFonts w:ascii="Helvetica" w:hAnsi="Helvetica"/>
          <w:color w:val="000000" w:themeColor="text1"/>
        </w:rPr>
        <w:t xml:space="preserve"> </w:t>
      </w:r>
      <w:r w:rsidR="00BB592E" w:rsidRPr="001F107F">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Content>
          <w:r w:rsidR="000F1F9B" w:rsidRPr="000F1F9B">
            <w:rPr>
              <w:rFonts w:ascii="Helvetica" w:hAnsi="Helvetica"/>
              <w:color w:val="000000"/>
              <w:vertAlign w:val="superscript"/>
            </w:rPr>
            <w:t>11</w:t>
          </w:r>
        </w:sdtContent>
      </w:sdt>
      <w:r w:rsidRPr="001F107F">
        <w:rPr>
          <w:rFonts w:ascii="Helvetica" w:hAnsi="Helvetica"/>
          <w:color w:val="000000" w:themeColor="text1"/>
        </w:rPr>
        <w:t>, MV’s redox properties were recognized as 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Content>
          <w:r w:rsidR="000F1F9B" w:rsidRPr="000F1F9B">
            <w:rPr>
              <w:rFonts w:ascii="Helvetica" w:hAnsi="Helvetica"/>
              <w:color w:val="000000"/>
              <w:vertAlign w:val="superscript"/>
            </w:rPr>
            <w:t>12</w:t>
          </w:r>
        </w:sdtContent>
      </w:sdt>
      <w:r w:rsidRPr="001F107F">
        <w:rPr>
          <w:rFonts w:ascii="Helvetica" w:hAnsi="Helvetica"/>
          <w:color w:val="000000" w:themeColor="text1"/>
        </w:rPr>
        <w:t xml:space="preserve"> before its potent, broad-spectrum herbicidal capabilities were commercialized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Content>
          <w:r w:rsidR="000F1F9B" w:rsidRPr="000F1F9B">
            <w:rPr>
              <w:rFonts w:ascii="Helvetica" w:hAnsi="Helvetica"/>
              <w:color w:val="000000"/>
              <w:vertAlign w:val="superscript"/>
            </w:rPr>
            <w:t>13</w:t>
          </w:r>
        </w:sdtContent>
      </w:sdt>
      <w:r w:rsidRPr="001F107F">
        <w:rPr>
          <w:rFonts w:ascii="Helvetica" w:hAnsi="Helvetica"/>
          <w:color w:val="000000" w:themeColor="text1"/>
        </w:rPr>
        <w:t>.</w:t>
      </w:r>
      <w:r>
        <w:rPr>
          <w:rFonts w:ascii="Helvetica" w:hAnsi="Helvetica"/>
          <w:color w:val="000000" w:themeColor="text1"/>
        </w:rPr>
        <w:t xml:space="preserve"> </w:t>
      </w:r>
      <w:r w:rsidRPr="001F107F">
        <w:rPr>
          <w:rFonts w:ascii="Helvetica" w:hAnsi="Helvetica"/>
          <w:color w:val="000000" w:themeColor="text1"/>
        </w:rPr>
        <w:t xml:space="preserve">While its use as an herbicide </w:t>
      </w:r>
      <w:del w:id="86" w:author="Joshua Lawrence" w:date="2024-06-20T07:58:00Z">
        <w:r w:rsidDel="00C24E97">
          <w:rPr>
            <w:rFonts w:ascii="Helvetica" w:hAnsi="Helvetica"/>
            <w:color w:val="000000" w:themeColor="text1"/>
          </w:rPr>
          <w:delText>(known as p</w:delText>
        </w:r>
        <w:r w:rsidRPr="001F107F" w:rsidDel="00C24E97">
          <w:rPr>
            <w:rFonts w:ascii="Helvetica" w:hAnsi="Helvetica"/>
            <w:color w:val="000000" w:themeColor="text1"/>
          </w:rPr>
          <w:delText>araquat</w:delText>
        </w:r>
        <w:r w:rsidDel="00C24E97">
          <w:rPr>
            <w:rFonts w:ascii="Helvetica" w:hAnsi="Helvetica"/>
            <w:color w:val="000000" w:themeColor="text1"/>
          </w:rPr>
          <w:delText>)</w:delText>
        </w:r>
        <w:r w:rsidRPr="001F107F" w:rsidDel="00C24E97">
          <w:rPr>
            <w:rFonts w:ascii="Helvetica" w:hAnsi="Helvetica"/>
            <w:color w:val="000000" w:themeColor="text1"/>
          </w:rPr>
          <w:delText xml:space="preserve"> </w:delText>
        </w:r>
      </w:del>
      <w:r w:rsidRPr="001F107F">
        <w:rPr>
          <w:rFonts w:ascii="Helvetica" w:hAnsi="Helvetica"/>
          <w:color w:val="000000" w:themeColor="text1"/>
        </w:rPr>
        <w:t>has been</w:t>
      </w:r>
      <w:commentRangeStart w:id="87"/>
      <w:r w:rsidRPr="001F107F">
        <w:rPr>
          <w:rFonts w:ascii="Helvetica" w:hAnsi="Helvetica"/>
          <w:color w:val="000000" w:themeColor="text1"/>
        </w:rPr>
        <w:t xml:space="preserve"> banned </w:t>
      </w:r>
      <w:commentRangeEnd w:id="87"/>
      <w:r w:rsidR="00C24E97">
        <w:rPr>
          <w:rStyle w:val="CommentReference"/>
        </w:rPr>
        <w:commentReference w:id="87"/>
      </w:r>
      <w:r w:rsidRPr="001F107F">
        <w:rPr>
          <w:rFonts w:ascii="Helvetica" w:hAnsi="Helvetica"/>
          <w:color w:val="000000" w:themeColor="text1"/>
        </w:rPr>
        <w:t xml:space="preserve">due to toxicity concerns, MV persists environmentally and continues to be utilized in </w:t>
      </w:r>
      <w:commentRangeStart w:id="88"/>
      <w:r w:rsidRPr="001F107F">
        <w:rPr>
          <w:rFonts w:ascii="Helvetica" w:hAnsi="Helvetica"/>
          <w:color w:val="000000" w:themeColor="text1"/>
        </w:rPr>
        <w:t xml:space="preserve">developing </w:t>
      </w:r>
      <w:commentRangeEnd w:id="88"/>
      <w:r w:rsidR="00C24E97">
        <w:rPr>
          <w:rStyle w:val="CommentReference"/>
        </w:rPr>
        <w:commentReference w:id="88"/>
      </w:r>
      <w:r w:rsidR="00BB592E" w:rsidRPr="001F107F">
        <w:rPr>
          <w:rFonts w:ascii="Helvetica" w:hAnsi="Helvetica"/>
          <w:color w:val="000000" w:themeColor="text1"/>
        </w:rPr>
        <w:t>countries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mNvbnRhaW5lci10aXRsZS1zaG9ydCI6IlNvaWwgQmlvbCBCaW9jaGVtIiwiRE9JIjoiMTAuMTAxNi8wMDM4LTA3MTcoODApOTAwMjUtNSIsIklTU04iOiIwMDM4MDcxNyIsImlzc3VlZCI6eyJkYXRlLXBhcnRzIjpbWzE5ODAsMV1dfSwicGFnZSI6IjQ0Ny00NDgiLCJpc3N1ZSI6IjQiLCJ2b2x1bWUiOiIxMiJ9LCJpc1RlbXBvcmFyeSI6ZmFsc2V9XX0="/>
          <w:id w:val="-704246250"/>
          <w:placeholder>
            <w:docPart w:val="DefaultPlaceholder_-1854013440"/>
          </w:placeholder>
        </w:sdtPr>
        <w:sdtContent>
          <w:r w:rsidR="000F1F9B" w:rsidRPr="000F1F9B">
            <w:rPr>
              <w:rFonts w:ascii="Helvetica" w:hAnsi="Helvetica"/>
              <w:color w:val="000000"/>
              <w:vertAlign w:val="superscript"/>
            </w:rPr>
            <w:t>14</w:t>
          </w:r>
        </w:sdtContent>
      </w:sdt>
      <w:r w:rsidR="00BB592E" w:rsidRPr="001F107F">
        <w:rPr>
          <w:rFonts w:ascii="Helvetica" w:hAnsi="Helvetica"/>
          <w:color w:val="000000" w:themeColor="text1"/>
        </w:rPr>
        <w:t>.</w:t>
      </w:r>
      <w:r w:rsidRPr="001F107F">
        <w:rPr>
          <w:rFonts w:ascii="Helvetica" w:hAnsi="Helvetica"/>
          <w:color w:val="000000" w:themeColor="text1"/>
        </w:rPr>
        <w:t xml:space="preserve"> In addition to agriculture, MV is commonly used as redox mediator in (bio)electrochemical systems</w:t>
      </w:r>
      <w:sdt>
        <w:sdtPr>
          <w:rPr>
            <w:rFonts w:ascii="Helvetica" w:hAnsi="Helvetica"/>
            <w:color w:val="000000"/>
            <w:vertAlign w:val="superscript"/>
          </w:rPr>
          <w:tag w:val="MENDELEY_CITATION_v3_eyJjaXRhdGlvbklEIjoiTUVOREVMRVlfQ0lUQVRJT05fOWM1YWY4MWMtMmNmNC00YjcwLTkzMDktNzEzMTRlMTQ2NjcyIiwicHJvcGVydGllcyI6eyJub3RlSW5kZXgiOjB9LCJpc0VkaXRlZCI6ZmFsc2UsIm1hbnVhbE92ZXJyaWRlIjp7ImlzTWFudWFsbHlPdmVycmlkZGVuIjpmYWxzZSwiY2l0ZXByb2NUZXh0IjoiPHN1cD4xNTwvc3VwPiIsIm1hbnVhbE92ZXJyaWRlVGV4dCI6IiJ9LCJjaXRhdGlvbkl0ZW1zIjpb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914083584"/>
          <w:placeholder>
            <w:docPart w:val="DefaultPlaceholder_-1854013440"/>
          </w:placeholder>
        </w:sdtPr>
        <w:sdtContent>
          <w:r w:rsidR="000F1F9B" w:rsidRPr="000F1F9B">
            <w:rPr>
              <w:rFonts w:ascii="Helvetica" w:hAnsi="Helvetica"/>
              <w:color w:val="000000"/>
              <w:vertAlign w:val="superscript"/>
            </w:rPr>
            <w:t>15</w:t>
          </w:r>
        </w:sdtContent>
      </w:sdt>
      <w:r w:rsidRPr="001F107F">
        <w:rPr>
          <w:rFonts w:ascii="Helvetica" w:hAnsi="Helvetica"/>
          <w:color w:val="000000" w:themeColor="text1"/>
        </w:rPr>
        <w:t xml:space="preserve">, MV is employed as a robust electron shuttle to reduce a wide range of inorganic and biological electron acceptors. In the presence of </w:t>
      </w:r>
      <w:r w:rsidRPr="001F107F">
        <w:rPr>
          <w:rFonts w:ascii="Helvetica" w:hAnsi="Helvetica"/>
          <w:color w:val="000000" w:themeColor="text1"/>
        </w:rPr>
        <w:lastRenderedPageBreak/>
        <w:t>molecular oxygen, MV can undergo rapid reoxidation following the single-electron reduction from its divalent (MV</w:t>
      </w:r>
      <w:r w:rsidRPr="00C444B0">
        <w:rPr>
          <w:rFonts w:ascii="Helvetica" w:hAnsi="Helvetica"/>
          <w:color w:val="000000" w:themeColor="text1"/>
          <w:vertAlign w:val="superscript"/>
        </w:rPr>
        <w:t>2+</w:t>
      </w:r>
      <w:r w:rsidRPr="001F107F">
        <w:rPr>
          <w:rFonts w:ascii="Helvetica" w:hAnsi="Helvetica"/>
          <w:color w:val="000000" w:themeColor="text1"/>
        </w:rPr>
        <w:t>) to monovalent (MV</w:t>
      </w:r>
      <w:r w:rsidRPr="00C444B0">
        <w:rPr>
          <w:rFonts w:ascii="Helvetica" w:hAnsi="Helvetica"/>
          <w:color w:val="000000" w:themeColor="text1"/>
          <w:vertAlign w:val="superscript"/>
        </w:rPr>
        <w:t>+</w:t>
      </w:r>
      <w:r w:rsidRPr="001F107F">
        <w:rPr>
          <w:rFonts w:ascii="Helvetica" w:hAnsi="Helvetica"/>
          <w:color w:val="000000" w:themeColor="text1"/>
        </w:rPr>
        <w:t>) cationic state</w:t>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xNj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Content>
          <w:r w:rsidR="000F1F9B" w:rsidRPr="000F1F9B">
            <w:rPr>
              <w:rFonts w:ascii="Helvetica" w:hAnsi="Helvetica"/>
              <w:color w:val="000000"/>
              <w:vertAlign w:val="superscript"/>
            </w:rPr>
            <w:t>16</w:t>
          </w:r>
        </w:sdtContent>
      </w:sdt>
      <w:r w:rsidRPr="001F107F">
        <w:rPr>
          <w:rFonts w:ascii="Helvetica" w:hAnsi="Helvetica"/>
          <w:color w:val="000000" w:themeColor="text1"/>
        </w:rPr>
        <w:t xml:space="preserve">. This results in generation of ROS, with superoxide anions being the predominant </w:t>
      </w:r>
      <w:commentRangeStart w:id="89"/>
      <w:r w:rsidRPr="001F107F">
        <w:rPr>
          <w:rFonts w:ascii="Helvetica" w:hAnsi="Helvetica"/>
          <w:color w:val="000000" w:themeColor="text1"/>
        </w:rPr>
        <w:t>species</w:t>
      </w:r>
      <w:commentRangeEnd w:id="89"/>
      <w:r w:rsidR="004F793A">
        <w:rPr>
          <w:rStyle w:val="CommentReference"/>
        </w:rPr>
        <w:commentReference w:id="89"/>
      </w:r>
      <w:r w:rsidRPr="001F107F">
        <w:rPr>
          <w:rFonts w:ascii="Helvetica" w:hAnsi="Helvetica"/>
          <w:color w:val="000000" w:themeColor="text1"/>
        </w:rPr>
        <w:t xml:space="preserve">. </w:t>
      </w:r>
      <w:del w:id="90" w:author="Joshua Lawrence" w:date="2024-06-20T08:00:00Z">
        <w:r w:rsidRPr="001F107F" w:rsidDel="004F793A">
          <w:rPr>
            <w:rFonts w:ascii="Helvetica" w:hAnsi="Helvetica"/>
            <w:color w:val="000000" w:themeColor="text1"/>
          </w:rPr>
          <w:delText xml:space="preserve">Early experiments on the effects of </w:delText>
        </w:r>
        <w:r w:rsidDel="004F793A">
          <w:rPr>
            <w:rFonts w:ascii="Helvetica" w:hAnsi="Helvetica"/>
            <w:color w:val="000000" w:themeColor="text1"/>
          </w:rPr>
          <w:delText>MV</w:delText>
        </w:r>
        <w:r w:rsidRPr="001F107F" w:rsidDel="004F793A">
          <w:rPr>
            <w:rFonts w:ascii="Helvetica" w:hAnsi="Helvetica"/>
            <w:color w:val="000000" w:themeColor="text1"/>
          </w:rPr>
          <w:delText xml:space="preserve"> on cyanobacteria indicated that the abrupt killing action of paraquat was due to it being converted into a more powerful inhibitor within the cells</w:delText>
        </w:r>
      </w:del>
      <w:customXmlDelRangeStart w:id="91" w:author="Joshua Lawrence" w:date="2024-06-20T08:00:00Z"/>
      <w:sdt>
        <w:sdtPr>
          <w:rPr>
            <w:rFonts w:ascii="Helvetica" w:hAnsi="Helvetica"/>
            <w:color w:val="000000"/>
            <w:vertAlign w:val="superscript"/>
          </w:rPr>
          <w:tag w:val="MENDELEY_CITATION_v3_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"/>
          <w:id w:val="-684593909"/>
          <w:placeholder>
            <w:docPart w:val="DefaultPlaceholder_-1854013440"/>
          </w:placeholder>
        </w:sdtPr>
        <w:sdtContent>
          <w:customXmlDelRangeEnd w:id="91"/>
          <w:del w:id="92" w:author="Joshua Lawrence" w:date="2024-06-20T08:00:00Z">
            <w:r w:rsidR="000F1F9B" w:rsidRPr="000F1F9B" w:rsidDel="004F793A">
              <w:rPr>
                <w:rFonts w:ascii="Helvetica" w:hAnsi="Helvetica"/>
                <w:color w:val="000000"/>
                <w:vertAlign w:val="superscript"/>
              </w:rPr>
              <w:delText>17</w:delText>
            </w:r>
          </w:del>
          <w:customXmlDelRangeStart w:id="93" w:author="Joshua Lawrence" w:date="2024-06-20T08:00:00Z"/>
        </w:sdtContent>
      </w:sdt>
      <w:customXmlDelRangeEnd w:id="93"/>
      <w:del w:id="94" w:author="Joshua Lawrence" w:date="2024-06-20T08:00:00Z">
        <w:r w:rsidRPr="001F107F" w:rsidDel="004F793A">
          <w:rPr>
            <w:rFonts w:ascii="Helvetica" w:hAnsi="Helvetica"/>
            <w:color w:val="000000" w:themeColor="text1"/>
          </w:rPr>
          <w:delText xml:space="preserve">. Subsequent studies confirmed that </w:delText>
        </w:r>
      </w:del>
      <w:r w:rsidRPr="001F107F">
        <w:rPr>
          <w:rFonts w:ascii="Helvetica" w:hAnsi="Helvetica"/>
          <w:color w:val="000000" w:themeColor="text1"/>
        </w:rPr>
        <w:t xml:space="preserve">MV’s cytotoxicity in cyanobacteria is mediated by </w:t>
      </w:r>
      <w:del w:id="95" w:author="Joshua Lawrence" w:date="2024-06-20T08:00:00Z">
        <w:r w:rsidRPr="001F107F" w:rsidDel="004F793A">
          <w:rPr>
            <w:rFonts w:ascii="Helvetica" w:hAnsi="Helvetica"/>
            <w:color w:val="000000" w:themeColor="text1"/>
          </w:rPr>
          <w:delText xml:space="preserve">its </w:delText>
        </w:r>
      </w:del>
      <w:ins w:id="96" w:author="Joshua Lawrence" w:date="2024-06-20T08:00:00Z">
        <w:r w:rsidR="004F793A">
          <w:rPr>
            <w:rFonts w:ascii="Helvetica" w:hAnsi="Helvetica"/>
            <w:color w:val="000000" w:themeColor="text1"/>
          </w:rPr>
          <w:t>this</w:t>
        </w:r>
        <w:r w:rsidR="004F793A" w:rsidRPr="001F107F">
          <w:rPr>
            <w:rFonts w:ascii="Helvetica" w:hAnsi="Helvetica"/>
            <w:color w:val="000000" w:themeColor="text1"/>
          </w:rPr>
          <w:t xml:space="preserve"> </w:t>
        </w:r>
      </w:ins>
      <w:r w:rsidRPr="001F107F">
        <w:rPr>
          <w:rFonts w:ascii="Helvetica" w:hAnsi="Helvetica"/>
          <w:color w:val="000000" w:themeColor="text1"/>
        </w:rPr>
        <w:t>ROS-</w:t>
      </w:r>
      <w:del w:id="97" w:author="Joshua Lawrence" w:date="2024-06-20T08:00:00Z">
        <w:r w:rsidRPr="001F107F" w:rsidDel="004F793A">
          <w:rPr>
            <w:rFonts w:ascii="Helvetica" w:hAnsi="Helvetica"/>
            <w:color w:val="000000" w:themeColor="text1"/>
          </w:rPr>
          <w:delText xml:space="preserve">inducing </w:delText>
        </w:r>
      </w:del>
      <w:ins w:id="98" w:author="Joshua Lawrence" w:date="2024-06-20T08:00:00Z">
        <w:r w:rsidR="004F793A">
          <w:rPr>
            <w:rFonts w:ascii="Helvetica" w:hAnsi="Helvetica"/>
            <w:color w:val="000000" w:themeColor="text1"/>
          </w:rPr>
          <w:t>generating</w:t>
        </w:r>
        <w:r w:rsidR="004F793A" w:rsidRPr="001F107F">
          <w:rPr>
            <w:rFonts w:ascii="Helvetica" w:hAnsi="Helvetica"/>
            <w:color w:val="000000" w:themeColor="text1"/>
          </w:rPr>
          <w:t xml:space="preserve"> </w:t>
        </w:r>
      </w:ins>
      <w:r w:rsidRPr="001F107F">
        <w:rPr>
          <w:rFonts w:ascii="Helvetica" w:hAnsi="Helvetica"/>
          <w:color w:val="000000" w:themeColor="text1"/>
        </w:rPr>
        <w:t>activity</w:t>
      </w:r>
      <w:ins w:id="99" w:author="Joshua Lawrence" w:date="2024-06-20T08:00:00Z">
        <w:r w:rsidR="004F793A">
          <w:rPr>
            <w:rFonts w:ascii="Helvetica" w:hAnsi="Helvetica"/>
            <w:color w:val="000000" w:themeColor="text1"/>
          </w:rPr>
          <w:t xml:space="preserve">, thereby </w:t>
        </w:r>
      </w:ins>
      <w:del w:id="100" w:author="Joshua Lawrence" w:date="2024-06-20T08:00:00Z">
        <w:r w:rsidRPr="001F107F" w:rsidDel="004F793A">
          <w:rPr>
            <w:rFonts w:ascii="Helvetica" w:hAnsi="Helvetica"/>
            <w:color w:val="000000" w:themeColor="text1"/>
          </w:rPr>
          <w:delText xml:space="preserve"> and </w:delText>
        </w:r>
      </w:del>
      <w:proofErr w:type="spellStart"/>
      <w:r w:rsidRPr="001F107F">
        <w:rPr>
          <w:rFonts w:ascii="Helvetica" w:hAnsi="Helvetica"/>
          <w:color w:val="000000" w:themeColor="text1"/>
        </w:rPr>
        <w:t>results</w:t>
      </w:r>
      <w:ins w:id="101" w:author="Joshua Lawrence" w:date="2024-06-20T08:00:00Z">
        <w:r w:rsidR="004F793A">
          <w:rPr>
            <w:rFonts w:ascii="Helvetica" w:hAnsi="Helvetica"/>
            <w:color w:val="000000" w:themeColor="text1"/>
          </w:rPr>
          <w:t>ing</w:t>
        </w:r>
      </w:ins>
      <w:del w:id="102" w:author="Joshua Lawrence" w:date="2024-06-20T08:00:00Z">
        <w:r w:rsidRPr="001F107F" w:rsidDel="004F793A">
          <w:rPr>
            <w:rFonts w:ascii="Helvetica" w:hAnsi="Helvetica"/>
            <w:color w:val="000000" w:themeColor="text1"/>
          </w:rPr>
          <w:delText xml:space="preserve"> </w:delText>
        </w:r>
      </w:del>
      <w:r w:rsidRPr="001F107F">
        <w:rPr>
          <w:rFonts w:ascii="Helvetica" w:hAnsi="Helvetica"/>
          <w:color w:val="000000" w:themeColor="text1"/>
        </w:rPr>
        <w:t>in</w:t>
      </w:r>
      <w:proofErr w:type="spellEnd"/>
      <w:r w:rsidRPr="001F107F">
        <w:rPr>
          <w:rFonts w:ascii="Helvetica" w:hAnsi="Helvetica"/>
          <w:color w:val="000000" w:themeColor="text1"/>
        </w:rPr>
        <w:t xml:space="preserve"> 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xOOKAkzIx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"/>
          <w:id w:val="-1518534264"/>
          <w:placeholder>
            <w:docPart w:val="DefaultPlaceholder_-1854013440"/>
          </w:placeholder>
        </w:sdtPr>
        <w:sdtContent>
          <w:r w:rsidR="000F1F9B" w:rsidRPr="000F1F9B">
            <w:rPr>
              <w:rFonts w:ascii="Helvetica" w:hAnsi="Helvetica"/>
              <w:color w:val="000000"/>
              <w:vertAlign w:val="superscript"/>
            </w:rPr>
            <w:t>18–21</w:t>
          </w:r>
        </w:sdtContent>
      </w:sdt>
      <w:r w:rsidR="00D33B9C">
        <w:rPr>
          <w:rFonts w:ascii="Helvetica" w:hAnsi="Helvetica"/>
          <w:color w:val="000000" w:themeColor="text1"/>
        </w:rPr>
        <w:t>.</w:t>
      </w:r>
      <w:r w:rsidRPr="001F107F">
        <w:rPr>
          <w:rFonts w:ascii="Helvetica" w:hAnsi="Helvetica"/>
          <w:color w:val="000000" w:themeColor="text1"/>
        </w:rPr>
        <w:t xml:space="preserve"> Screening of mutants of the model cyanobacterium </w:t>
      </w:r>
      <w:r w:rsidRPr="001F107F">
        <w:rPr>
          <w:rFonts w:ascii="Helvetica" w:hAnsi="Helvetica"/>
          <w:i/>
          <w:iCs/>
          <w:color w:val="000000" w:themeColor="text1"/>
        </w:rPr>
        <w:t>Synechocystis</w:t>
      </w:r>
      <w:r w:rsidRPr="001F107F">
        <w:rPr>
          <w:rFonts w:ascii="Helvetica" w:hAnsi="Helvetica"/>
          <w:color w:val="000000" w:themeColor="text1"/>
        </w:rPr>
        <w:t xml:space="preserve"> indicated that deletion of redox signalling genes such as the Serine/Threonine kinase </w:t>
      </w:r>
      <w:proofErr w:type="spellStart"/>
      <w:r w:rsidRPr="001F107F">
        <w:rPr>
          <w:rFonts w:ascii="Helvetica" w:hAnsi="Helvetica"/>
          <w:color w:val="000000" w:themeColor="text1"/>
        </w:rPr>
        <w:t>spkB</w:t>
      </w:r>
      <w:proofErr w:type="spellEnd"/>
      <w:r w:rsidRPr="001F107F">
        <w:rPr>
          <w:rFonts w:ascii="Helvetica" w:hAnsi="Helvetica"/>
          <w:color w:val="000000" w:themeColor="text1"/>
        </w:rPr>
        <w:t xml:space="preserve"> and the primary NAD kinase gene, slr1415, results in 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MiwyMz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"/>
          <w:id w:val="-1190365761"/>
          <w:placeholder>
            <w:docPart w:val="DefaultPlaceholder_-1854013440"/>
          </w:placeholder>
        </w:sdtPr>
        <w:sdtContent>
          <w:r w:rsidR="000F1F9B" w:rsidRPr="000F1F9B">
            <w:rPr>
              <w:rFonts w:ascii="Helvetica" w:hAnsi="Helvetica"/>
              <w:color w:val="000000"/>
              <w:vertAlign w:val="superscript"/>
            </w:rPr>
            <w:t>22,23</w:t>
          </w:r>
        </w:sdtContent>
      </w:sdt>
      <w:r w:rsidRPr="001F107F">
        <w:rPr>
          <w:rFonts w:ascii="Helvetica" w:hAnsi="Helvetica"/>
          <w:color w:val="000000" w:themeColor="text1"/>
        </w:rPr>
        <w:t>.</w:t>
      </w:r>
      <w:r w:rsidR="009768FC">
        <w:rPr>
          <w:rFonts w:ascii="Helvetica" w:hAnsi="Helvetica"/>
          <w:color w:val="000000" w:themeColor="text1"/>
        </w:rPr>
        <w:t xml:space="preserve"> </w:t>
      </w:r>
      <w:r w:rsidRPr="001F107F">
        <w:rPr>
          <w:rFonts w:ascii="Helvetica" w:hAnsi="Helvetica"/>
          <w:color w:val="000000" w:themeColor="text1"/>
        </w:rPr>
        <w:t>Several studies have further identified strains resistant to MV, where altered transmembrane permeability of MV, rather than modulation of antioxidant pathways, was implicated 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NOKAkzI2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Y29udGFpbmVyLXRpdGxlLXNob3J0IjoiUnVzcyBKIEdlbmV0IiwiRE9JIjoiMTAuMTAyMy9BOjEwMjMyNTY2MDgzODkiLCJJU1NOIjoiMTAyMjc5NTQiLCJpc3N1ZWQiOnsiZGF0ZS1wYXJ0cyI6W1syMDAzXV19LCJwYWdlIjoiMjY0LTI2OCIsImlzc3VlIjoiMyIsInZvbHVtZSI6IjM5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Content>
          <w:r w:rsidR="000F1F9B" w:rsidRPr="000F1F9B">
            <w:rPr>
              <w:rFonts w:ascii="Helvetica" w:hAnsi="Helvetica"/>
              <w:color w:val="000000"/>
              <w:vertAlign w:val="superscript"/>
            </w:rPr>
            <w:t>24–26</w:t>
          </w:r>
        </w:sdtContent>
      </w:sdt>
      <w:r w:rsidRPr="001F107F">
        <w:rPr>
          <w:rFonts w:ascii="Helvetica" w:hAnsi="Helvetica"/>
          <w:color w:val="000000" w:themeColor="text1"/>
        </w:rPr>
        <w:t xml:space="preserve">. However, </w:t>
      </w:r>
      <w:ins w:id="103" w:author="Joshua Lawrence" w:date="2024-06-20T08:01:00Z">
        <w:r w:rsidR="004F793A">
          <w:rPr>
            <w:rFonts w:ascii="Helvetica" w:hAnsi="Helvetica"/>
            <w:color w:val="000000" w:themeColor="text1"/>
          </w:rPr>
          <w:t xml:space="preserve">in one </w:t>
        </w:r>
      </w:ins>
      <w:del w:id="104" w:author="Joshua Lawrence" w:date="2024-06-20T08:01:00Z">
        <w:r w:rsidRPr="001F107F" w:rsidDel="004F793A">
          <w:rPr>
            <w:rFonts w:ascii="Helvetica" w:hAnsi="Helvetica"/>
            <w:color w:val="000000" w:themeColor="text1"/>
          </w:rPr>
          <w:delText>this was not true for all of them. For example,</w:delText>
        </w:r>
        <w:r w:rsidR="00D33B9C" w:rsidDel="004F793A">
          <w:rPr>
            <w:rFonts w:ascii="Helvetica" w:hAnsi="Helvetica"/>
            <w:color w:val="000000" w:themeColor="text1"/>
          </w:rPr>
          <w:delText xml:space="preserve"> a more recent </w:delText>
        </w:r>
      </w:del>
      <w:r w:rsidR="00D33B9C">
        <w:rPr>
          <w:rFonts w:ascii="Helvetica" w:hAnsi="Helvetica"/>
          <w:color w:val="000000" w:themeColor="text1"/>
        </w:rPr>
        <w:t>study</w:t>
      </w:r>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yNz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29udGFpbmVyLXRpdGxlLXNob3J0IjoiRnJvbnQgTWljcm9iaW9s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J9LCJpc1RlbXBvcmFyeSI6ZmFsc2V9XX0="/>
          <w:id w:val="2094118664"/>
          <w:placeholder>
            <w:docPart w:val="DefaultPlaceholder_-1854013440"/>
          </w:placeholder>
        </w:sdtPr>
        <w:sdtContent>
          <w:r w:rsidR="000F1F9B" w:rsidRPr="000F1F9B">
            <w:rPr>
              <w:rFonts w:ascii="Helvetica" w:hAnsi="Helvetica"/>
              <w:color w:val="000000"/>
              <w:vertAlign w:val="superscript"/>
            </w:rPr>
            <w:t>27</w:t>
          </w:r>
        </w:sdtContent>
      </w:sdt>
      <w:r w:rsidR="00D33B9C">
        <w:rPr>
          <w:rFonts w:ascii="Helvetica" w:hAnsi="Helvetica"/>
          <w:color w:val="000000" w:themeColor="text1"/>
        </w:rPr>
        <w:t xml:space="preserve"> </w:t>
      </w:r>
      <w:ins w:id="105" w:author="Joshua Lawrence" w:date="2024-06-20T08:02:00Z">
        <w:r w:rsidR="004F793A">
          <w:rPr>
            <w:rFonts w:ascii="Helvetica" w:hAnsi="Helvetica"/>
            <w:color w:val="000000" w:themeColor="text1"/>
          </w:rPr>
          <w:t xml:space="preserve">MV-resistance was observed in a </w:t>
        </w:r>
      </w:ins>
      <w:del w:id="106" w:author="Joshua Lawrence" w:date="2024-06-20T08:02:00Z">
        <w:r w:rsidRPr="001F107F" w:rsidDel="004F793A">
          <w:rPr>
            <w:rFonts w:ascii="Helvetica" w:hAnsi="Helvetica"/>
            <w:color w:val="000000" w:themeColor="text1"/>
          </w:rPr>
          <w:delText xml:space="preserve">found that a </w:delText>
        </w:r>
      </w:del>
      <w:r w:rsidRPr="001F107F">
        <w:rPr>
          <w:rFonts w:ascii="Helvetica" w:hAnsi="Helvetica"/>
          <w:i/>
          <w:iCs/>
          <w:color w:val="000000" w:themeColor="text1"/>
        </w:rPr>
        <w:t>Synechocystis</w:t>
      </w:r>
      <w:r w:rsidRPr="001F107F">
        <w:rPr>
          <w:rFonts w:ascii="Helvetica" w:hAnsi="Helvetica"/>
          <w:color w:val="000000" w:themeColor="text1"/>
        </w:rPr>
        <w:t xml:space="preserve"> mutant lacking </w:t>
      </w:r>
      <w:r w:rsidRPr="004F793A">
        <w:rPr>
          <w:rFonts w:ascii="Helvetica" w:hAnsi="Helvetica"/>
          <w:i/>
          <w:iCs/>
          <w:color w:val="000000" w:themeColor="text1"/>
          <w:rPrChange w:id="107" w:author="Joshua Lawrence" w:date="2024-06-20T08:02:00Z">
            <w:rPr>
              <w:rFonts w:ascii="Helvetica" w:hAnsi="Helvetica"/>
              <w:color w:val="000000" w:themeColor="text1"/>
            </w:rPr>
          </w:rPrChange>
        </w:rPr>
        <w:t>cpc</w:t>
      </w:r>
      <w:r w:rsidRPr="001F107F">
        <w:rPr>
          <w:rFonts w:ascii="Helvetica" w:hAnsi="Helvetica"/>
          <w:color w:val="000000" w:themeColor="text1"/>
        </w:rPr>
        <w:t xml:space="preserve">G1, encoding the linker protein that connects phycocyanin to the core </w:t>
      </w:r>
      <w:proofErr w:type="spellStart"/>
      <w:r w:rsidRPr="001F107F">
        <w:rPr>
          <w:rFonts w:ascii="Helvetica" w:hAnsi="Helvetica"/>
          <w:color w:val="000000" w:themeColor="text1"/>
        </w:rPr>
        <w:t>phycobilisome</w:t>
      </w:r>
      <w:proofErr w:type="spellEnd"/>
      <w:r w:rsidRPr="001F107F">
        <w:rPr>
          <w:rFonts w:ascii="Helvetica" w:hAnsi="Helvetica"/>
          <w:color w:val="000000" w:themeColor="text1"/>
        </w:rPr>
        <w:t xml:space="preserve"> allophycocyanin</w:t>
      </w:r>
      <w:ins w:id="108" w:author="Joshua Lawrence" w:date="2024-06-20T08:02:00Z">
        <w:r w:rsidR="004F793A">
          <w:rPr>
            <w:rFonts w:ascii="Helvetica" w:hAnsi="Helvetica"/>
            <w:color w:val="000000" w:themeColor="text1"/>
          </w:rPr>
          <w:t>.</w:t>
        </w:r>
      </w:ins>
      <w:del w:id="109" w:author="Joshua Lawrence" w:date="2024-06-20T08:02:00Z">
        <w:r w:rsidRPr="001F107F" w:rsidDel="004F793A">
          <w:rPr>
            <w:rFonts w:ascii="Helvetica" w:hAnsi="Helvetica"/>
            <w:color w:val="000000" w:themeColor="text1"/>
          </w:rPr>
          <w:delText xml:space="preserve">, exhibited insensitivity to MV treatment. </w:delText>
        </w:r>
      </w:del>
    </w:p>
    <w:p w14:paraId="72B216E0" w14:textId="546947A6" w:rsidR="009768FC" w:rsidRPr="004549F2" w:rsidDel="004F793A" w:rsidRDefault="004549F2" w:rsidP="004549F2">
      <w:pPr>
        <w:pStyle w:val="Heading2"/>
        <w:rPr>
          <w:del w:id="110" w:author="Joshua Lawrence" w:date="2024-06-20T08:01:00Z"/>
          <w:rFonts w:ascii="Helvetica" w:hAnsi="Helvetica"/>
          <w:color w:val="000000" w:themeColor="text1"/>
        </w:rPr>
      </w:pPr>
      <w:del w:id="111" w:author="Joshua Lawrence" w:date="2024-06-20T08:01:00Z">
        <w:r w:rsidRPr="004549F2" w:rsidDel="004F793A">
          <w:rPr>
            <w:rFonts w:ascii="Helvetica" w:hAnsi="Helvetica"/>
            <w:color w:val="000000" w:themeColor="text1"/>
          </w:rPr>
          <w:delText>Aims and research questions</w:delText>
        </w:r>
      </w:del>
    </w:p>
    <w:p w14:paraId="1F913BB6" w14:textId="4B24E659" w:rsidR="007A68B9" w:rsidRPr="001F107F" w:rsidRDefault="00000000" w:rsidP="007C6C97">
      <w:pPr>
        <w:pStyle w:val="BodyText"/>
        <w:jc w:val="both"/>
        <w:rPr>
          <w:rFonts w:ascii="Helvetica" w:hAnsi="Helvetica"/>
          <w:color w:val="000000" w:themeColor="text1"/>
        </w:rPr>
      </w:pPr>
      <w:r w:rsidRPr="001F107F">
        <w:rPr>
          <w:rFonts w:ascii="Helvetica" w:hAnsi="Helvetica"/>
          <w:color w:val="000000" w:themeColor="text1"/>
        </w:rPr>
        <w:t xml:space="preserve">In this study, we aimed to </w:t>
      </w:r>
      <w:r w:rsidR="004A2AEE">
        <w:rPr>
          <w:rFonts w:ascii="Helvetica" w:hAnsi="Helvetica"/>
          <w:color w:val="000000" w:themeColor="text1"/>
        </w:rPr>
        <w:t xml:space="preserve">understand the mechanisms allowing cyanobacteria to </w:t>
      </w:r>
      <w:del w:id="112" w:author="Christopher J. Howe" w:date="2024-06-21T14:29:00Z">
        <w:r w:rsidR="004A2AEE" w:rsidDel="00C66313">
          <w:rPr>
            <w:rFonts w:ascii="Helvetica" w:hAnsi="Helvetica"/>
            <w:color w:val="000000" w:themeColor="text1"/>
          </w:rPr>
          <w:delText xml:space="preserve">rapidly </w:delText>
        </w:r>
      </w:del>
      <w:r w:rsidR="004A2AEE">
        <w:rPr>
          <w:rFonts w:ascii="Helvetica" w:hAnsi="Helvetica"/>
          <w:color w:val="000000" w:themeColor="text1"/>
        </w:rPr>
        <w:t xml:space="preserve">adapt </w:t>
      </w:r>
      <w:ins w:id="113" w:author="Christopher J. Howe" w:date="2024-06-21T14:29:00Z">
        <w:r w:rsidR="00C66313">
          <w:rPr>
            <w:rFonts w:ascii="Helvetica" w:hAnsi="Helvetica"/>
            <w:color w:val="000000" w:themeColor="text1"/>
          </w:rPr>
          <w:t xml:space="preserve">rapidly </w:t>
        </w:r>
      </w:ins>
      <w:r w:rsidR="004A2AEE">
        <w:rPr>
          <w:rFonts w:ascii="Helvetica" w:hAnsi="Helvetica"/>
          <w:color w:val="000000" w:themeColor="text1"/>
        </w:rPr>
        <w:t xml:space="preserve">to oxidative stress induced by methyl viologen. We performed </w:t>
      </w:r>
      <w:r w:rsidRPr="001F107F">
        <w:rPr>
          <w:rFonts w:ascii="Helvetica" w:hAnsi="Helvetica"/>
          <w:color w:val="000000" w:themeColor="text1"/>
        </w:rPr>
        <w:t xml:space="preserve">adaptive evolution on two substrains of the model cyanobacterium </w:t>
      </w:r>
      <w:r w:rsidRPr="001F107F">
        <w:rPr>
          <w:rFonts w:ascii="Helvetica" w:hAnsi="Helvetica"/>
          <w:i/>
          <w:iCs/>
          <w:color w:val="000000" w:themeColor="text1"/>
        </w:rPr>
        <w:t>Synechocystis sp</w:t>
      </w:r>
      <w:r w:rsidRPr="001F107F">
        <w:rPr>
          <w:rFonts w:ascii="Helvetica" w:hAnsi="Helvetica"/>
          <w:color w:val="000000" w:themeColor="text1"/>
        </w:rPr>
        <w:t>. PCC 6803,</w:t>
      </w:r>
      <w:r w:rsidR="004A2AEE">
        <w:rPr>
          <w:rFonts w:ascii="Helvetica" w:hAnsi="Helvetica"/>
          <w:color w:val="000000" w:themeColor="text1"/>
        </w:rPr>
        <w:t xml:space="preserve"> </w:t>
      </w:r>
      <w:del w:id="114" w:author="Joshua Lawrence" w:date="2024-06-20T08:03:00Z">
        <w:r w:rsidR="004A2AEE" w:rsidRPr="001F107F" w:rsidDel="004F793A">
          <w:rPr>
            <w:rFonts w:ascii="Helvetica" w:hAnsi="Helvetica"/>
            <w:color w:val="000000" w:themeColor="text1"/>
          </w:rPr>
          <w:delText xml:space="preserve">which </w:delText>
        </w:r>
      </w:del>
      <w:ins w:id="115" w:author="Joshua Lawrence" w:date="2024-06-20T08:03:00Z">
        <w:r w:rsidR="004F793A">
          <w:rPr>
            <w:rFonts w:ascii="Helvetica" w:hAnsi="Helvetica"/>
            <w:color w:val="000000" w:themeColor="text1"/>
          </w:rPr>
          <w:t xml:space="preserve">enabling us </w:t>
        </w:r>
      </w:ins>
      <w:del w:id="116" w:author="Joshua Lawrence" w:date="2024-06-20T08:03:00Z">
        <w:r w:rsidR="004A2AEE" w:rsidRPr="001F107F" w:rsidDel="004F793A">
          <w:rPr>
            <w:rFonts w:ascii="Helvetica" w:hAnsi="Helvetica"/>
            <w:color w:val="000000" w:themeColor="text1"/>
          </w:rPr>
          <w:delText xml:space="preserve">enabled </w:delText>
        </w:r>
      </w:del>
      <w:r w:rsidR="004A2AEE" w:rsidRPr="001F107F">
        <w:rPr>
          <w:rFonts w:ascii="Helvetica" w:hAnsi="Helvetica"/>
          <w:color w:val="000000" w:themeColor="text1"/>
        </w:rPr>
        <w:t xml:space="preserve">to explore </w:t>
      </w:r>
      <w:ins w:id="117" w:author="Joshua Lawrence" w:date="2024-06-20T08:03:00Z">
        <w:r w:rsidR="004F793A">
          <w:rPr>
            <w:rFonts w:ascii="Helvetica" w:hAnsi="Helvetica"/>
            <w:color w:val="000000" w:themeColor="text1"/>
          </w:rPr>
          <w:t>multiple</w:t>
        </w:r>
      </w:ins>
      <w:ins w:id="118" w:author="Christopher J. Howe" w:date="2024-06-21T14:29:00Z">
        <w:r w:rsidR="00C66313">
          <w:rPr>
            <w:rFonts w:ascii="Helvetica" w:hAnsi="Helvetica"/>
            <w:color w:val="000000" w:themeColor="text1"/>
          </w:rPr>
          <w:t xml:space="preserve"> </w:t>
        </w:r>
      </w:ins>
      <w:del w:id="119" w:author="Joshua Lawrence" w:date="2024-06-20T08:03:00Z">
        <w:r w:rsidR="004A2AEE" w:rsidRPr="001F107F" w:rsidDel="004F793A">
          <w:rPr>
            <w:rFonts w:ascii="Helvetica" w:hAnsi="Helvetica"/>
            <w:color w:val="000000" w:themeColor="text1"/>
          </w:rPr>
          <w:delText xml:space="preserve">different </w:delText>
        </w:r>
      </w:del>
      <w:r w:rsidR="004A2AEE" w:rsidRPr="001F107F">
        <w:rPr>
          <w:rFonts w:ascii="Helvetica" w:hAnsi="Helvetica"/>
          <w:color w:val="000000" w:themeColor="text1"/>
        </w:rPr>
        <w:t>evolutionary path</w:t>
      </w:r>
      <w:ins w:id="120" w:author="Joshua Lawrence" w:date="2024-06-20T08:03:00Z">
        <w:r w:rsidR="004F793A">
          <w:rPr>
            <w:rFonts w:ascii="Helvetica" w:hAnsi="Helvetica"/>
            <w:color w:val="000000" w:themeColor="text1"/>
          </w:rPr>
          <w:t>s to resistance</w:t>
        </w:r>
      </w:ins>
      <w:r w:rsidR="004A2AEE" w:rsidRPr="001F107F">
        <w:rPr>
          <w:rFonts w:ascii="Helvetica" w:hAnsi="Helvetica"/>
          <w:color w:val="000000" w:themeColor="text1"/>
        </w:rPr>
        <w:t>.</w:t>
      </w:r>
      <w:r w:rsidR="004A2AEE">
        <w:rPr>
          <w:rFonts w:ascii="Helvetica" w:hAnsi="Helvetica"/>
          <w:color w:val="000000" w:themeColor="text1"/>
        </w:rPr>
        <w:t xml:space="preserve"> W</w:t>
      </w:r>
      <w:r w:rsidRPr="001F107F">
        <w:rPr>
          <w:rFonts w:ascii="Helvetica" w:hAnsi="Helvetica"/>
          <w:color w:val="000000" w:themeColor="text1"/>
        </w:rPr>
        <w:t xml:space="preserve">e isolated several resistant strains, identified the genetic mutations underlying them and </w:t>
      </w:r>
      <w:r w:rsidR="004A2AEE">
        <w:rPr>
          <w:rFonts w:ascii="Helvetica" w:hAnsi="Helvetica"/>
          <w:color w:val="000000" w:themeColor="text1"/>
        </w:rPr>
        <w:t>observed that the mutations likely responsible for MV resistance were already present, at low frequencies, in wild</w:t>
      </w:r>
      <w:ins w:id="121" w:author="Joshua Lawrence" w:date="2024-06-20T08:03:00Z">
        <w:r w:rsidR="004F793A">
          <w:rPr>
            <w:rFonts w:ascii="Helvetica" w:hAnsi="Helvetica"/>
            <w:color w:val="000000" w:themeColor="text1"/>
          </w:rPr>
          <w:t>-</w:t>
        </w:r>
      </w:ins>
      <w:del w:id="122" w:author="Joshua Lawrence" w:date="2024-06-20T08:03:00Z">
        <w:r w:rsidR="004A2AEE" w:rsidDel="004F793A">
          <w:rPr>
            <w:rFonts w:ascii="Helvetica" w:hAnsi="Helvetica"/>
            <w:color w:val="000000" w:themeColor="text1"/>
          </w:rPr>
          <w:delText xml:space="preserve"> </w:delText>
        </w:r>
      </w:del>
      <w:r w:rsidR="004A2AEE">
        <w:rPr>
          <w:rFonts w:ascii="Helvetica" w:hAnsi="Helvetica"/>
          <w:color w:val="000000" w:themeColor="text1"/>
        </w:rPr>
        <w:t xml:space="preserve">type parent strains. </w:t>
      </w:r>
      <w:ins w:id="123" w:author="Christopher J. Howe" w:date="2024-06-21T14:30:00Z">
        <w:r w:rsidR="00C66313">
          <w:rPr>
            <w:rFonts w:ascii="Helvetica" w:hAnsi="Helvetica"/>
            <w:color w:val="000000" w:themeColor="text1"/>
          </w:rPr>
          <w:t xml:space="preserve">This suggests that highly polyploid bacteria may </w:t>
        </w:r>
      </w:ins>
      <w:ins w:id="124" w:author="Christopher J. Howe" w:date="2024-06-21T14:31:00Z">
        <w:r w:rsidR="00C66313">
          <w:rPr>
            <w:rFonts w:ascii="Helvetica" w:hAnsi="Helvetica"/>
            <w:color w:val="000000" w:themeColor="text1"/>
          </w:rPr>
          <w:t>sustain a pool of mutant alleles enabling rapid response to environmental stresses.</w:t>
        </w:r>
      </w:ins>
      <w:ins w:id="125" w:author="Christopher J. Howe" w:date="2024-06-21T14:30:00Z">
        <w:r w:rsidR="00C66313">
          <w:rPr>
            <w:rFonts w:ascii="Helvetica" w:hAnsi="Helvetica"/>
            <w:color w:val="000000" w:themeColor="text1"/>
          </w:rPr>
          <w:t xml:space="preserve"> </w:t>
        </w:r>
      </w:ins>
    </w:p>
    <w:p w14:paraId="72403255" w14:textId="74A70A41" w:rsidR="007A68B9" w:rsidRPr="001F107F" w:rsidRDefault="00000000" w:rsidP="007C6C97">
      <w:pPr>
        <w:pStyle w:val="Heading1"/>
        <w:jc w:val="both"/>
        <w:rPr>
          <w:rFonts w:ascii="Helvetica" w:hAnsi="Helvetica"/>
          <w:color w:val="000000" w:themeColor="text1"/>
        </w:rPr>
      </w:pPr>
      <w:bookmarkStart w:id="126" w:name="results"/>
      <w:bookmarkEnd w:id="0"/>
      <w:r w:rsidRPr="001F107F">
        <w:rPr>
          <w:rFonts w:ascii="Helvetica" w:hAnsi="Helvetica"/>
          <w:color w:val="000000" w:themeColor="text1"/>
        </w:rPr>
        <w:t>Results</w:t>
      </w:r>
    </w:p>
    <w:p w14:paraId="6A654E11" w14:textId="4B70E48D" w:rsidR="005C2F26" w:rsidRDefault="00000000" w:rsidP="005C2F26">
      <w:pPr>
        <w:pStyle w:val="Heading2"/>
        <w:jc w:val="both"/>
        <w:rPr>
          <w:rFonts w:ascii="Helvetica" w:hAnsi="Helvetica"/>
          <w:color w:val="000000" w:themeColor="text1"/>
        </w:rPr>
      </w:pPr>
      <w:bookmarkStart w:id="127" w:name="X6b921b220b311cc4a587fa8eb04c1e04dbec0e6"/>
      <w:r w:rsidRPr="001F107F">
        <w:rPr>
          <w:rFonts w:ascii="Helvetica" w:hAnsi="Helvetica"/>
          <w:i/>
          <w:iCs/>
          <w:color w:val="000000" w:themeColor="text1"/>
        </w:rPr>
        <w:t>Synechocystis</w:t>
      </w:r>
      <w:r w:rsidRPr="001F107F">
        <w:rPr>
          <w:rFonts w:ascii="Helvetica" w:hAnsi="Helvetica"/>
          <w:color w:val="000000" w:themeColor="text1"/>
        </w:rPr>
        <w:t xml:space="preserve"> </w:t>
      </w:r>
      <w:r w:rsidR="00B114B2">
        <w:rPr>
          <w:rFonts w:ascii="Helvetica" w:hAnsi="Helvetica"/>
          <w:color w:val="000000" w:themeColor="text1"/>
        </w:rPr>
        <w:t xml:space="preserve">rapidly adapts </w:t>
      </w:r>
      <w:r w:rsidRPr="001F107F">
        <w:rPr>
          <w:rFonts w:ascii="Helvetica" w:hAnsi="Helvetica"/>
          <w:color w:val="000000" w:themeColor="text1"/>
        </w:rPr>
        <w:t xml:space="preserve">to MV </w:t>
      </w:r>
      <w:r w:rsidR="00B114B2">
        <w:rPr>
          <w:rFonts w:ascii="Helvetica" w:hAnsi="Helvetica"/>
          <w:color w:val="000000" w:themeColor="text1"/>
        </w:rPr>
        <w:t>d</w:t>
      </w:r>
      <w:r w:rsidRPr="001F107F">
        <w:rPr>
          <w:rFonts w:ascii="Helvetica" w:hAnsi="Helvetica"/>
          <w:color w:val="000000" w:themeColor="text1"/>
        </w:rPr>
        <w:t xml:space="preserve">uring </w:t>
      </w:r>
      <w:r w:rsidR="00B114B2">
        <w:rPr>
          <w:rFonts w:ascii="Helvetica" w:hAnsi="Helvetica"/>
          <w:color w:val="000000" w:themeColor="text1"/>
        </w:rPr>
        <w:t>p</w:t>
      </w:r>
      <w:r w:rsidRPr="001F107F">
        <w:rPr>
          <w:rFonts w:ascii="Helvetica" w:hAnsi="Helvetica"/>
          <w:color w:val="000000" w:themeColor="text1"/>
        </w:rPr>
        <w:t xml:space="preserve">hotoautotrophic </w:t>
      </w:r>
      <w:r w:rsidR="00B114B2">
        <w:rPr>
          <w:rFonts w:ascii="Helvetica" w:hAnsi="Helvetica"/>
          <w:color w:val="000000" w:themeColor="text1"/>
        </w:rPr>
        <w:t>g</w:t>
      </w:r>
      <w:r w:rsidRPr="001F107F">
        <w:rPr>
          <w:rFonts w:ascii="Helvetica" w:hAnsi="Helvetica"/>
          <w:color w:val="000000" w:themeColor="text1"/>
        </w:rPr>
        <w:t>rowth</w:t>
      </w:r>
    </w:p>
    <w:p w14:paraId="31F0E6DD" w14:textId="77777777" w:rsidR="005C2F26" w:rsidRPr="005C2F26" w:rsidRDefault="005C2F26" w:rsidP="005C2F26">
      <w:pPr>
        <w:pStyle w:val="BodyText"/>
      </w:pPr>
    </w:p>
    <w:p w14:paraId="70B3C654" w14:textId="5BA136B5" w:rsidR="00EE472A" w:rsidRDefault="00361E25" w:rsidP="00EE472A">
      <w:pPr>
        <w:jc w:val="both"/>
        <w:rPr>
          <w:rFonts w:ascii="Helvetica" w:hAnsi="Helvetica" w:cs="Helvetica"/>
          <w:color w:val="000000" w:themeColor="text1"/>
        </w:rPr>
      </w:pPr>
      <w:r w:rsidRPr="00361E25">
        <w:rPr>
          <w:rFonts w:ascii="Helvetica" w:hAnsi="Helvetica"/>
        </w:rPr>
        <w:t xml:space="preserve">In order to </w:t>
      </w:r>
      <w:r>
        <w:rPr>
          <w:rFonts w:ascii="Helvetica" w:hAnsi="Helvetica"/>
        </w:rPr>
        <w:t>adapt</w:t>
      </w:r>
      <w:r w:rsidRPr="00361E25">
        <w:rPr>
          <w:rFonts w:ascii="Helvetica" w:hAnsi="Helvetica"/>
        </w:rPr>
        <w:t xml:space="preserve"> </w:t>
      </w:r>
      <w:r w:rsidRPr="00361E25">
        <w:rPr>
          <w:rFonts w:ascii="Helvetica" w:hAnsi="Helvetica"/>
          <w:i/>
          <w:iCs/>
        </w:rPr>
        <w:t>Synechocystis</w:t>
      </w:r>
      <w:r>
        <w:rPr>
          <w:rFonts w:ascii="Helvetica" w:hAnsi="Helvetica"/>
          <w:i/>
          <w:iCs/>
        </w:rPr>
        <w:t xml:space="preserve"> </w:t>
      </w:r>
      <w:r w:rsidRPr="00EE472A">
        <w:rPr>
          <w:rFonts w:ascii="Helvetica" w:hAnsi="Helvetica"/>
        </w:rPr>
        <w:t>to</w:t>
      </w:r>
      <w:r>
        <w:rPr>
          <w:rFonts w:ascii="Helvetica" w:hAnsi="Helvetica"/>
          <w:i/>
          <w:iCs/>
        </w:rPr>
        <w:t xml:space="preserve"> </w:t>
      </w:r>
      <w:r w:rsidRPr="00361E25">
        <w:rPr>
          <w:rFonts w:ascii="Helvetica" w:hAnsi="Helvetica"/>
        </w:rPr>
        <w:t xml:space="preserve">MV, cultures were grown </w:t>
      </w:r>
      <w:r w:rsidR="00EE472A">
        <w:rPr>
          <w:rFonts w:ascii="Helvetica" w:hAnsi="Helvetica"/>
        </w:rPr>
        <w:t xml:space="preserve">in the standard photoautotrophic medium BG11 until </w:t>
      </w:r>
      <w:del w:id="128" w:author="Joshua Lawrence" w:date="2024-06-20T08:05:00Z">
        <w:r w:rsidR="00EE472A" w:rsidDel="004330DD">
          <w:rPr>
            <w:rFonts w:ascii="Helvetica" w:hAnsi="Helvetica"/>
          </w:rPr>
          <w:delText>reaching</w:delText>
        </w:r>
        <w:r w:rsidRPr="00361E25" w:rsidDel="004330DD">
          <w:rPr>
            <w:rFonts w:ascii="Helvetica" w:hAnsi="Helvetica"/>
          </w:rPr>
          <w:delText xml:space="preserve"> </w:delText>
        </w:r>
      </w:del>
      <w:r w:rsidRPr="00361E25">
        <w:rPr>
          <w:rFonts w:ascii="Helvetica" w:hAnsi="Helvetica"/>
        </w:rPr>
        <w:t xml:space="preserve">mid-log phase before being exposed to between 0 and 100 </w:t>
      </w:r>
      <w:proofErr w:type="spellStart"/>
      <w:proofErr w:type="gramStart"/>
      <w:r w:rsidRPr="00361E25">
        <w:rPr>
          <w:rFonts w:ascii="Helvetica" w:hAnsi="Helvetica"/>
        </w:rPr>
        <w:t>uM</w:t>
      </w:r>
      <w:proofErr w:type="spellEnd"/>
      <w:proofErr w:type="gramEnd"/>
      <w:del w:id="129" w:author="Christopher J. Howe" w:date="2024-06-21T14:32:00Z">
        <w:r w:rsidRPr="00361E25" w:rsidDel="00C66313">
          <w:rPr>
            <w:rFonts w:ascii="Helvetica" w:hAnsi="Helvetica"/>
          </w:rPr>
          <w:delText xml:space="preserve"> of</w:delText>
        </w:r>
      </w:del>
      <w:r w:rsidRPr="00361E25">
        <w:rPr>
          <w:rFonts w:ascii="Helvetica" w:hAnsi="Helvetica"/>
        </w:rPr>
        <w:t xml:space="preserve"> MV.</w:t>
      </w:r>
      <w:r>
        <w:rPr>
          <w:rFonts w:ascii="Helvetica" w:hAnsi="Helvetica"/>
        </w:rPr>
        <w:t xml:space="preserve"> </w:t>
      </w:r>
      <w:r w:rsidRPr="0039746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final concentrations as </w:t>
      </w:r>
      <w:del w:id="130" w:author="Christopher J. Howe" w:date="2024-06-21T14:32:00Z">
        <w:r w:rsidRPr="0039746A" w:rsidDel="00C66313">
          <w:rPr>
            <w:rFonts w:ascii="Helvetica" w:hAnsi="Helvetica" w:cs="Helvetica"/>
            <w:color w:val="000000" w:themeColor="text1"/>
          </w:rPr>
          <w:delText xml:space="preserve">little </w:delText>
        </w:r>
      </w:del>
      <w:ins w:id="131" w:author="Christopher J. Howe" w:date="2024-06-21T14:32:00Z">
        <w:r w:rsidR="00C66313">
          <w:rPr>
            <w:rFonts w:ascii="Helvetica" w:hAnsi="Helvetica" w:cs="Helvetica"/>
            <w:color w:val="000000" w:themeColor="text1"/>
          </w:rPr>
          <w:t>low</w:t>
        </w:r>
        <w:r w:rsidR="00C66313" w:rsidRPr="0039746A">
          <w:rPr>
            <w:rFonts w:ascii="Helvetica" w:hAnsi="Helvetica" w:cs="Helvetica"/>
            <w:color w:val="000000" w:themeColor="text1"/>
          </w:rPr>
          <w:t xml:space="preserve"> </w:t>
        </w:r>
      </w:ins>
      <w:r w:rsidRPr="0039746A">
        <w:rPr>
          <w:rFonts w:ascii="Helvetica" w:hAnsi="Helvetica" w:cs="Helvetica"/>
          <w:color w:val="000000" w:themeColor="text1"/>
        </w:rPr>
        <w:t xml:space="preserve">as 1 </w:t>
      </w:r>
      <w:proofErr w:type="spellStart"/>
      <w:r w:rsidRPr="0039746A">
        <w:rPr>
          <w:rFonts w:ascii="Helvetica" w:hAnsi="Helvetica" w:cs="Helvetica"/>
          <w:color w:val="000000" w:themeColor="text1"/>
        </w:rPr>
        <w:t>uM</w:t>
      </w:r>
      <w:proofErr w:type="spellEnd"/>
      <w:r w:rsidRPr="0039746A">
        <w:rPr>
          <w:rFonts w:ascii="Helvetica" w:hAnsi="Helvetica" w:cs="Helvetica"/>
          <w:color w:val="000000" w:themeColor="text1"/>
        </w:rPr>
        <w:t>, confirming the high potency of MV</w:t>
      </w:r>
      <w:del w:id="132" w:author="Christopher J. Howe" w:date="2024-06-21T14:33:00Z">
        <w:r w:rsidRPr="0039746A" w:rsidDel="00C66313">
          <w:rPr>
            <w:rFonts w:ascii="Helvetica" w:hAnsi="Helvetica" w:cs="Helvetica"/>
            <w:color w:val="000000" w:themeColor="text1"/>
          </w:rPr>
          <w:delText xml:space="preserve"> as an antibiotic agent</w:delText>
        </w:r>
      </w:del>
      <w:r w:rsidRPr="0039746A">
        <w:rPr>
          <w:rFonts w:ascii="Helvetica" w:hAnsi="Helvetica" w:cs="Helvetica"/>
          <w:color w:val="000000" w:themeColor="text1"/>
        </w:rPr>
        <w:t xml:space="preserve">. ROS quantification assays </w:t>
      </w:r>
      <w:r>
        <w:rPr>
          <w:rFonts w:ascii="Helvetica" w:hAnsi="Helvetica" w:cs="Helvetica"/>
          <w:color w:val="000000" w:themeColor="text1"/>
        </w:rPr>
        <w:t xml:space="preserve">using </w:t>
      </w:r>
      <w:r w:rsidRPr="0039746A">
        <w:rPr>
          <w:rFonts w:ascii="Helvetica" w:hAnsi="Helvetica" w:cs="Helvetica"/>
          <w:color w:val="000000" w:themeColor="text1"/>
        </w:rPr>
        <w:t>the fluorogenic substrate DCFH-DA indicated that the wild</w:t>
      </w:r>
      <w:r w:rsidR="00EE472A">
        <w:rPr>
          <w:rFonts w:ascii="Helvetica" w:hAnsi="Helvetica" w:cs="Helvetica"/>
          <w:color w:val="000000" w:themeColor="text1"/>
        </w:rPr>
        <w:t xml:space="preserve"> </w:t>
      </w:r>
      <w:r w:rsidRPr="0039746A">
        <w:rPr>
          <w:rFonts w:ascii="Helvetica" w:hAnsi="Helvetica" w:cs="Helvetica"/>
          <w:color w:val="000000" w:themeColor="text1"/>
        </w:rPr>
        <w:t xml:space="preserve">types </w:t>
      </w:r>
      <w:r w:rsidRPr="0039746A">
        <w:rPr>
          <w:rFonts w:ascii="Helvetica" w:hAnsi="Helvetica" w:cs="Helvetica"/>
          <w:i/>
          <w:iCs/>
          <w:color w:val="000000" w:themeColor="text1"/>
        </w:rPr>
        <w:t>Synechocystis</w:t>
      </w:r>
      <w:r w:rsidRPr="0039746A">
        <w:rPr>
          <w:rFonts w:ascii="Helvetica" w:hAnsi="Helvetica" w:cs="Helvetica"/>
          <w:color w:val="000000" w:themeColor="text1"/>
        </w:rPr>
        <w:t xml:space="preserve"> cultures treated with MV accumulated significantly higher amounts of intracellular ROS </w:t>
      </w:r>
      <w:del w:id="133" w:author="Christopher J. Howe" w:date="2024-06-21T14:33:00Z">
        <w:r w:rsidRPr="0039746A" w:rsidDel="00C66313">
          <w:rPr>
            <w:rFonts w:ascii="Helvetica" w:hAnsi="Helvetica" w:cs="Helvetica"/>
            <w:color w:val="000000" w:themeColor="text1"/>
          </w:rPr>
          <w:delText>compared to</w:delText>
        </w:r>
      </w:del>
      <w:ins w:id="134" w:author="Christopher J. Howe" w:date="2024-06-21T14:33:00Z">
        <w:r w:rsidR="00C66313">
          <w:rPr>
            <w:rFonts w:ascii="Helvetica" w:hAnsi="Helvetica" w:cs="Helvetica"/>
            <w:color w:val="000000" w:themeColor="text1"/>
          </w:rPr>
          <w:t>than</w:t>
        </w:r>
      </w:ins>
      <w:r w:rsidRPr="0039746A">
        <w:rPr>
          <w:rFonts w:ascii="Helvetica" w:hAnsi="Helvetica" w:cs="Helvetica"/>
          <w:color w:val="000000" w:themeColor="text1"/>
        </w:rPr>
        <w:t xml:space="preserve"> non-treated cultures (Supp</w:t>
      </w:r>
      <w:r>
        <w:rPr>
          <w:rFonts w:ascii="Helvetica" w:hAnsi="Helvetica" w:cs="Helvetica"/>
          <w:color w:val="000000" w:themeColor="text1"/>
        </w:rPr>
        <w:t>.</w:t>
      </w:r>
      <w:r w:rsidRPr="0039746A">
        <w:rPr>
          <w:rFonts w:ascii="Helvetica" w:hAnsi="Helvetica" w:cs="Helvetica"/>
          <w:color w:val="000000" w:themeColor="text1"/>
        </w:rPr>
        <w:t xml:space="preserve"> Fig 1). The fold</w:t>
      </w:r>
      <w:ins w:id="135" w:author="Christopher J. Howe" w:date="2024-06-21T14:33:00Z">
        <w:r w:rsidR="00C66313">
          <w:rPr>
            <w:rFonts w:ascii="Helvetica" w:hAnsi="Helvetica" w:cs="Helvetica"/>
            <w:color w:val="000000" w:themeColor="text1"/>
          </w:rPr>
          <w:t>-</w:t>
        </w:r>
      </w:ins>
      <w:del w:id="136" w:author="Christopher J. Howe" w:date="2024-06-21T14:33:00Z">
        <w:r w:rsidRPr="0039746A" w:rsidDel="00C66313">
          <w:rPr>
            <w:rFonts w:ascii="Helvetica" w:hAnsi="Helvetica" w:cs="Helvetica"/>
            <w:color w:val="000000" w:themeColor="text1"/>
          </w:rPr>
          <w:delText xml:space="preserve"> </w:delText>
        </w:r>
      </w:del>
      <w:r w:rsidRPr="0039746A">
        <w:rPr>
          <w:rFonts w:ascii="Helvetica" w:hAnsi="Helvetica" w:cs="Helvetica"/>
          <w:color w:val="000000" w:themeColor="text1"/>
        </w:rPr>
        <w:t>change in ROS between MV-treated and untreated cultures was significantly higher under light conditions</w:t>
      </w:r>
      <w:r>
        <w:rPr>
          <w:rFonts w:ascii="Helvetica" w:hAnsi="Helvetica" w:cs="Helvetica"/>
          <w:color w:val="000000" w:themeColor="text1"/>
        </w:rPr>
        <w:t>, confirming that ROS production by MV is dependent on photosynthetic electron transport activity</w:t>
      </w:r>
      <w:r w:rsidRPr="0039746A">
        <w:rPr>
          <w:rFonts w:ascii="Helvetica" w:hAnsi="Helvetica" w:cs="Helvetica"/>
          <w:color w:val="000000" w:themeColor="text1"/>
        </w:rPr>
        <w:t xml:space="preserve">. </w:t>
      </w:r>
      <w:proofErr w:type="spellStart"/>
      <w:r w:rsidRPr="0039746A">
        <w:rPr>
          <w:rFonts w:ascii="Helvetica" w:hAnsi="Helvetica" w:cs="Helvetica"/>
          <w:color w:val="000000" w:themeColor="text1"/>
        </w:rPr>
        <w:t>However, afte</w:t>
      </w:r>
      <w:proofErr w:type="spellEnd"/>
      <w:r w:rsidRPr="0039746A">
        <w:rPr>
          <w:rFonts w:ascii="Helvetica" w:hAnsi="Helvetica" w:cs="Helvetica"/>
          <w:color w:val="000000" w:themeColor="text1"/>
        </w:rPr>
        <w:t xml:space="preserve">r this expected inhibitory response, cultures treated with 1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and 10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w:t>
      </w:r>
      <w:del w:id="137" w:author="Christopher J. Howe" w:date="2024-06-21T14:33:00Z">
        <w:r w:rsidRPr="0039746A" w:rsidDel="00C66313">
          <w:rPr>
            <w:rFonts w:ascii="Helvetica" w:hAnsi="Helvetica" w:cs="Helvetica"/>
            <w:color w:val="000000" w:themeColor="text1"/>
          </w:rPr>
          <w:delText>,</w:delText>
        </w:r>
      </w:del>
      <w:r w:rsidRPr="0039746A">
        <w:rPr>
          <w:rFonts w:ascii="Helvetica" w:hAnsi="Helvetica" w:cs="Helvetica"/>
          <w:color w:val="000000" w:themeColor="text1"/>
        </w:rPr>
        <w:t xml:space="preserve"> exhibited a subsequent phase of growth recovery as observed by optical density measurements and the reappearance of a bright green </w:t>
      </w:r>
      <w:r w:rsidR="004549F2" w:rsidRPr="0039746A">
        <w:rPr>
          <w:rFonts w:ascii="Helvetica" w:hAnsi="Helvetica" w:cs="Helvetica"/>
          <w:color w:val="000000" w:themeColor="text1"/>
        </w:rPr>
        <w:t>colour</w:t>
      </w:r>
      <w:r w:rsidRPr="0039746A">
        <w:rPr>
          <w:rFonts w:ascii="Helvetica" w:hAnsi="Helvetica" w:cs="Helvetica"/>
          <w:color w:val="000000" w:themeColor="text1"/>
        </w:rPr>
        <w:t xml:space="preserve"> within the flask. This was not observed in cultures treated with 100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 This growth resurgence following MV exposure led to further investigations to elucidate possible mechanisms for this phenomenon. </w:t>
      </w:r>
    </w:p>
    <w:p w14:paraId="6A7DE77D" w14:textId="795CBA7C" w:rsidR="00361E25" w:rsidRPr="00EE472A" w:rsidRDefault="00361E25" w:rsidP="00EE472A">
      <w:pPr>
        <w:jc w:val="both"/>
        <w:rPr>
          <w:rFonts w:ascii="Helvetica" w:hAnsi="Helvetica" w:cs="Helvetica"/>
          <w:color w:val="000000" w:themeColor="text1"/>
        </w:rPr>
      </w:pPr>
      <w:r w:rsidRPr="0039746A">
        <w:rPr>
          <w:rFonts w:ascii="Helvetica" w:hAnsi="Helvetica" w:cs="Helvetica"/>
          <w:color w:val="000000" w:themeColor="text1"/>
        </w:rPr>
        <w:lastRenderedPageBreak/>
        <w:t xml:space="preserve">To </w:t>
      </w:r>
      <w:r>
        <w:rPr>
          <w:rFonts w:ascii="Helvetica" w:hAnsi="Helvetica" w:cs="Helvetica"/>
          <w:color w:val="000000" w:themeColor="text1"/>
        </w:rPr>
        <w:t xml:space="preserve">discard the possibility of </w:t>
      </w:r>
      <w:r w:rsidRPr="0039746A">
        <w:rPr>
          <w:rFonts w:ascii="Helvetica" w:hAnsi="Helvetica" w:cs="Helvetica"/>
          <w:color w:val="000000" w:themeColor="text1"/>
        </w:rPr>
        <w:t>the abiotic degradation of MV</w:t>
      </w:r>
      <w:r>
        <w:rPr>
          <w:rFonts w:ascii="Helvetica" w:hAnsi="Helvetica" w:cs="Helvetica"/>
          <w:color w:val="000000" w:themeColor="text1"/>
        </w:rPr>
        <w:t xml:space="preserve"> as a </w:t>
      </w:r>
      <w:r w:rsidRPr="0039746A">
        <w:rPr>
          <w:rFonts w:ascii="Helvetica" w:hAnsi="Helvetica" w:cs="Helvetica"/>
          <w:color w:val="000000" w:themeColor="text1"/>
        </w:rPr>
        <w:t xml:space="preserve">reason for the observed growth recovery, additional tests were performed. Three independent cultures originating from flasks that had shown signs of adaptation were re-diluted and exposed to </w:t>
      </w:r>
      <w:r w:rsidR="007F3953">
        <w:rPr>
          <w:rFonts w:ascii="Helvetica" w:hAnsi="Helvetica" w:cs="Helvetica"/>
          <w:color w:val="000000" w:themeColor="text1"/>
        </w:rPr>
        <w:t>6</w:t>
      </w:r>
      <w:r>
        <w:rPr>
          <w:rFonts w:ascii="Helvetica" w:hAnsi="Helvetica" w:cs="Helvetica"/>
          <w:color w:val="000000" w:themeColor="text1"/>
        </w:rPr>
        <w:t xml:space="preserve">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w:t>
      </w:r>
      <w:r>
        <w:rPr>
          <w:rFonts w:ascii="Helvetica" w:hAnsi="Helvetica" w:cs="Helvetica"/>
          <w:color w:val="000000" w:themeColor="text1"/>
        </w:rPr>
        <w:t xml:space="preserve"> from a freshly prepared stock</w:t>
      </w:r>
      <w:r w:rsidRPr="0039746A">
        <w:rPr>
          <w:rFonts w:ascii="Helvetica" w:hAnsi="Helvetica" w:cs="Helvetica"/>
          <w:color w:val="000000" w:themeColor="text1"/>
        </w:rPr>
        <w:t>.</w:t>
      </w:r>
      <w:r>
        <w:rPr>
          <w:rFonts w:ascii="Helvetica" w:hAnsi="Helvetica" w:cs="Helvetica"/>
          <w:color w:val="000000" w:themeColor="text1"/>
        </w:rPr>
        <w:t xml:space="preserve"> </w:t>
      </w:r>
      <w:r w:rsidR="007F3953">
        <w:rPr>
          <w:rFonts w:ascii="Helvetica" w:hAnsi="Helvetica" w:cs="Helvetica"/>
          <w:color w:val="000000" w:themeColor="text1"/>
        </w:rPr>
        <w:t>These</w:t>
      </w:r>
      <w:r w:rsidRPr="0039746A">
        <w:rPr>
          <w:rFonts w:ascii="Helvetica" w:hAnsi="Helvetica" w:cs="Helvetica"/>
          <w:color w:val="000000" w:themeColor="text1"/>
        </w:rPr>
        <w:t xml:space="preserve"> “adapted” cultures remained unresponsive to MV’s growth-inhibitory effects</w:t>
      </w:r>
      <w:r w:rsidR="007F3953">
        <w:rPr>
          <w:rFonts w:ascii="Helvetica" w:hAnsi="Helvetica" w:cs="Helvetica"/>
          <w:color w:val="000000" w:themeColor="text1"/>
        </w:rPr>
        <w:t xml:space="preserve">. </w:t>
      </w:r>
      <w:r w:rsidRPr="0039746A">
        <w:rPr>
          <w:rFonts w:ascii="Helvetica" w:hAnsi="Helvetica" w:cs="Helvetica"/>
          <w:color w:val="000000" w:themeColor="text1"/>
        </w:rPr>
        <w:t xml:space="preserve">In contrast, wild type cultures showed the expected growth </w:t>
      </w:r>
      <w:r>
        <w:rPr>
          <w:rFonts w:ascii="Helvetica" w:hAnsi="Helvetica" w:cs="Helvetica"/>
          <w:color w:val="000000" w:themeColor="text1"/>
        </w:rPr>
        <w:t>inhibition effect</w:t>
      </w:r>
      <w:r w:rsidR="007F3953">
        <w:rPr>
          <w:rFonts w:ascii="Helvetica" w:hAnsi="Helvetica" w:cs="Helvetica"/>
          <w:color w:val="000000" w:themeColor="text1"/>
        </w:rPr>
        <w:t xml:space="preserve"> (SF2)</w:t>
      </w:r>
      <w:r w:rsidRPr="0039746A">
        <w:rPr>
          <w:rFonts w:ascii="Helvetica" w:hAnsi="Helvetica" w:cs="Helvetica"/>
          <w:color w:val="000000" w:themeColor="text1"/>
        </w:rPr>
        <w:t xml:space="preserve">. These results </w:t>
      </w:r>
      <w:r w:rsidR="004549F2">
        <w:rPr>
          <w:rFonts w:ascii="Helvetica" w:hAnsi="Helvetica" w:cs="Helvetica"/>
          <w:color w:val="000000" w:themeColor="text1"/>
        </w:rPr>
        <w:t>demonstrate</w:t>
      </w:r>
      <w:r w:rsidRPr="0039746A">
        <w:rPr>
          <w:rFonts w:ascii="Helvetica" w:hAnsi="Helvetica" w:cs="Helvetica"/>
          <w:color w:val="000000" w:themeColor="text1"/>
        </w:rPr>
        <w:t xml:space="preserve"> that the observed growth recovery was not due to abiotic degradation of MV </w:t>
      </w:r>
      <w:del w:id="138" w:author="Christopher J. Howe" w:date="2024-06-21T14:55:00Z">
        <w:r w:rsidRPr="0039746A" w:rsidDel="000B00B0">
          <w:rPr>
            <w:rFonts w:ascii="Helvetica" w:hAnsi="Helvetica" w:cs="Helvetica"/>
            <w:color w:val="000000" w:themeColor="text1"/>
          </w:rPr>
          <w:delText xml:space="preserve">but </w:delText>
        </w:r>
      </w:del>
      <w:ins w:id="139" w:author="Christopher J. Howe" w:date="2024-06-21T14:55:00Z">
        <w:r w:rsidR="000B00B0">
          <w:rPr>
            <w:rFonts w:ascii="Helvetica" w:hAnsi="Helvetica" w:cs="Helvetica"/>
            <w:color w:val="000000" w:themeColor="text1"/>
          </w:rPr>
          <w:t>and</w:t>
        </w:r>
        <w:r w:rsidR="000B00B0" w:rsidRPr="0039746A">
          <w:rPr>
            <w:rFonts w:ascii="Helvetica" w:hAnsi="Helvetica" w:cs="Helvetica"/>
            <w:color w:val="000000" w:themeColor="text1"/>
          </w:rPr>
          <w:t xml:space="preserve"> </w:t>
        </w:r>
      </w:ins>
      <w:del w:id="140" w:author="Christopher J. Howe" w:date="2024-06-21T14:53:00Z">
        <w:r w:rsidRPr="0039746A" w:rsidDel="009F58C6">
          <w:rPr>
            <w:rFonts w:ascii="Helvetica" w:hAnsi="Helvetica" w:cs="Helvetica"/>
            <w:color w:val="000000" w:themeColor="text1"/>
          </w:rPr>
          <w:delText>likely indicative of</w:delText>
        </w:r>
      </w:del>
      <w:ins w:id="141" w:author="Christopher J. Howe" w:date="2024-06-21T14:53:00Z">
        <w:r w:rsidR="009F58C6">
          <w:rPr>
            <w:rFonts w:ascii="Helvetica" w:hAnsi="Helvetica" w:cs="Helvetica"/>
            <w:color w:val="000000" w:themeColor="text1"/>
          </w:rPr>
          <w:t>indicate</w:t>
        </w:r>
      </w:ins>
      <w:r w:rsidRPr="0039746A">
        <w:rPr>
          <w:rFonts w:ascii="Helvetica" w:hAnsi="Helvetica" w:cs="Helvetica"/>
          <w:color w:val="000000" w:themeColor="text1"/>
        </w:rPr>
        <w:t xml:space="preserve"> a biological adaptation mechanism in </w:t>
      </w:r>
      <w:r w:rsidRPr="0039746A">
        <w:rPr>
          <w:rFonts w:ascii="Helvetica" w:hAnsi="Helvetica" w:cs="Helvetica"/>
          <w:i/>
          <w:iCs/>
          <w:color w:val="000000" w:themeColor="text1"/>
        </w:rPr>
        <w:t>Synechocystis</w:t>
      </w:r>
      <w:r w:rsidRPr="0039746A">
        <w:rPr>
          <w:rFonts w:ascii="Helvetica" w:hAnsi="Helvetica" w:cs="Helvetica"/>
          <w:color w:val="000000" w:themeColor="text1"/>
        </w:rPr>
        <w:t xml:space="preserve">, allowing it to resist MV-induced toxicity. </w:t>
      </w:r>
    </w:p>
    <w:p w14:paraId="16D5DF6C" w14:textId="10564CEB" w:rsidR="004C468C" w:rsidRDefault="00000000" w:rsidP="000F1F9B">
      <w:pPr>
        <w:shd w:val="clear" w:color="auto" w:fill="FFFFFF"/>
        <w:jc w:val="both"/>
        <w:rPr>
          <w:ins w:id="142" w:author="Joshua Lawrence" w:date="2024-06-20T08:10:00Z"/>
          <w:rFonts w:ascii="Helvetica" w:hAnsi="Helvetica"/>
          <w:color w:val="000000" w:themeColor="text1"/>
        </w:rPr>
      </w:pPr>
      <w:r w:rsidRPr="001F107F">
        <w:rPr>
          <w:rFonts w:ascii="Helvetica" w:hAnsi="Helvetica"/>
          <w:color w:val="000000" w:themeColor="text1"/>
        </w:rPr>
        <w:t>Additional experiments</w:t>
      </w:r>
      <w:r w:rsidR="00064C47">
        <w:rPr>
          <w:rFonts w:ascii="Helvetica" w:hAnsi="Helvetica"/>
          <w:color w:val="000000" w:themeColor="text1"/>
        </w:rPr>
        <w:t xml:space="preserve"> suggested that</w:t>
      </w:r>
      <w:r w:rsidRPr="001F107F">
        <w:rPr>
          <w:rFonts w:ascii="Helvetica" w:hAnsi="Helvetica"/>
          <w:color w:val="000000" w:themeColor="text1"/>
        </w:rPr>
        <w:t xml:space="preserve"> </w:t>
      </w:r>
      <w:r w:rsidR="00064C47" w:rsidRPr="001F107F">
        <w:rPr>
          <w:rFonts w:ascii="Helvetica" w:hAnsi="Helvetica"/>
          <w:color w:val="000000" w:themeColor="text1"/>
        </w:rPr>
        <w:t xml:space="preserve">MV-adaptation was dependent on the growth phase, with cells exposed to MV in </w:t>
      </w:r>
      <w:r w:rsidR="00064C47">
        <w:rPr>
          <w:rFonts w:ascii="Helvetica" w:hAnsi="Helvetica"/>
          <w:color w:val="000000" w:themeColor="text1"/>
        </w:rPr>
        <w:t>lag</w:t>
      </w:r>
      <w:r w:rsidR="00064C47" w:rsidRPr="001F107F">
        <w:rPr>
          <w:rFonts w:ascii="Helvetica" w:hAnsi="Helvetica"/>
          <w:color w:val="000000" w:themeColor="text1"/>
        </w:rPr>
        <w:t xml:space="preserve"> and </w:t>
      </w:r>
      <w:r w:rsidR="00064C47">
        <w:rPr>
          <w:rFonts w:ascii="Helvetica" w:hAnsi="Helvetica"/>
          <w:color w:val="000000" w:themeColor="text1"/>
        </w:rPr>
        <w:t>stationary phase</w:t>
      </w:r>
      <w:ins w:id="143" w:author="Christopher J. Howe" w:date="2024-06-21T14:55:00Z">
        <w:r w:rsidR="000B00B0">
          <w:rPr>
            <w:rFonts w:ascii="Helvetica" w:hAnsi="Helvetica"/>
            <w:color w:val="000000" w:themeColor="text1"/>
          </w:rPr>
          <w:t>s</w:t>
        </w:r>
      </w:ins>
      <w:r w:rsidR="00064C47" w:rsidRPr="001F107F">
        <w:rPr>
          <w:rFonts w:ascii="Helvetica" w:hAnsi="Helvetica"/>
          <w:color w:val="000000" w:themeColor="text1"/>
        </w:rPr>
        <w:t xml:space="preserve"> not developing MV resistance </w:t>
      </w:r>
      <w:r w:rsidR="00064C47">
        <w:rPr>
          <w:rFonts w:ascii="Helvetica" w:hAnsi="Helvetica"/>
          <w:color w:val="000000" w:themeColor="text1"/>
        </w:rPr>
        <w:t>(</w:t>
      </w:r>
      <w:commentRangeStart w:id="144"/>
      <w:r w:rsidR="00E16BC6">
        <w:rPr>
          <w:rFonts w:ascii="Helvetica" w:hAnsi="Helvetica"/>
          <w:color w:val="000000" w:themeColor="text1"/>
        </w:rPr>
        <w:t>SF6</w:t>
      </w:r>
      <w:commentRangeEnd w:id="144"/>
      <w:r w:rsidR="004330DD">
        <w:rPr>
          <w:rStyle w:val="CommentReference"/>
        </w:rPr>
        <w:commentReference w:id="144"/>
      </w:r>
      <w:r w:rsidRPr="001F107F">
        <w:rPr>
          <w:rFonts w:ascii="Helvetica" w:hAnsi="Helvetica"/>
          <w:color w:val="000000" w:themeColor="text1"/>
        </w:rPr>
        <w:t>)</w:t>
      </w:r>
      <w:r w:rsidR="00064C47">
        <w:rPr>
          <w:rFonts w:ascii="Helvetica" w:hAnsi="Helvetica"/>
          <w:color w:val="000000" w:themeColor="text1"/>
        </w:rPr>
        <w:t xml:space="preserve">. </w:t>
      </w:r>
      <w:r w:rsidR="00EE472A">
        <w:rPr>
          <w:rFonts w:ascii="Helvetica" w:hAnsi="Helvetica"/>
          <w:color w:val="000000" w:themeColor="text1"/>
        </w:rPr>
        <w:t>Furthermore, u</w:t>
      </w:r>
      <w:r w:rsidRPr="001F107F">
        <w:rPr>
          <w:rFonts w:ascii="Helvetica" w:hAnsi="Helvetica"/>
          <w:color w:val="000000" w:themeColor="text1"/>
        </w:rPr>
        <w:t xml:space="preserve">sing strains of </w:t>
      </w:r>
      <w:r w:rsidRPr="001F107F">
        <w:rPr>
          <w:rFonts w:ascii="Helvetica" w:hAnsi="Helvetica"/>
          <w:i/>
          <w:iCs/>
          <w:color w:val="000000" w:themeColor="text1"/>
        </w:rPr>
        <w:t>Synechocystis</w:t>
      </w:r>
      <w:r w:rsidRPr="001F107F">
        <w:rPr>
          <w:rFonts w:ascii="Helvetica" w:hAnsi="Helvetica"/>
          <w:color w:val="000000" w:themeColor="text1"/>
        </w:rPr>
        <w:t xml:space="preserve"> in which the </w:t>
      </w:r>
      <w:proofErr w:type="spellStart"/>
      <w:r w:rsidRPr="00064C47">
        <w:rPr>
          <w:rFonts w:ascii="Helvetica" w:hAnsi="Helvetica"/>
          <w:i/>
          <w:iCs/>
          <w:color w:val="000000" w:themeColor="text1"/>
        </w:rPr>
        <w:t>prqA</w:t>
      </w:r>
      <w:proofErr w:type="spellEnd"/>
      <w:r w:rsidRPr="001F107F">
        <w:rPr>
          <w:rFonts w:ascii="Helvetica" w:hAnsi="Helvetica"/>
          <w:color w:val="000000" w:themeColor="text1"/>
        </w:rPr>
        <w:t xml:space="preserve"> gene was deleted and/or later re-complemented, further experiments showed that the presence of the multidrug efflux transporter </w:t>
      </w:r>
      <w:proofErr w:type="spellStart"/>
      <w:r w:rsidRPr="006F5A80">
        <w:rPr>
          <w:rFonts w:ascii="Helvetica" w:hAnsi="Helvetica"/>
          <w:i/>
          <w:iCs/>
          <w:color w:val="000000" w:themeColor="text1"/>
        </w:rPr>
        <w:t>prqA</w:t>
      </w:r>
      <w:proofErr w:type="spellEnd"/>
      <w:r w:rsidRPr="001F107F">
        <w:rPr>
          <w:rFonts w:ascii="Helvetica" w:hAnsi="Helvetica"/>
          <w:color w:val="000000" w:themeColor="text1"/>
        </w:rPr>
        <w:t xml:space="preserve"> (previously implicated in MV resistance) was not essential for the evolution of MV resistance, as observed by the fact that its deletion or overexpression did not affect the sensitivity to MV nor the adaptation against it (S</w:t>
      </w:r>
      <w:r w:rsidR="00E16BC6">
        <w:rPr>
          <w:rFonts w:ascii="Helvetica" w:hAnsi="Helvetica"/>
          <w:color w:val="000000" w:themeColor="text1"/>
        </w:rPr>
        <w:t>F7</w:t>
      </w:r>
      <w:r w:rsidRPr="001F107F">
        <w:rPr>
          <w:rFonts w:ascii="Helvetica" w:hAnsi="Helvetica"/>
          <w:color w:val="000000" w:themeColor="text1"/>
        </w:rPr>
        <w:t>).</w:t>
      </w:r>
      <w:r w:rsidR="005C2F26">
        <w:rPr>
          <w:rFonts w:ascii="Helvetica" w:hAnsi="Helvetica"/>
          <w:color w:val="000000" w:themeColor="text1"/>
        </w:rPr>
        <w:t xml:space="preserve"> </w:t>
      </w:r>
    </w:p>
    <w:p w14:paraId="0DF431C8" w14:textId="0B0C871D" w:rsidR="000F1F9B" w:rsidRPr="000A7A21" w:rsidRDefault="004C468C" w:rsidP="000F1F9B">
      <w:pPr>
        <w:shd w:val="clear" w:color="auto" w:fill="FFFFFF"/>
        <w:jc w:val="both"/>
        <w:rPr>
          <w:rFonts w:ascii="Helvetica" w:hAnsi="Helvetica"/>
          <w:color w:val="000000" w:themeColor="text1"/>
          <w:sz w:val="22"/>
          <w:szCs w:val="22"/>
        </w:rPr>
      </w:pPr>
      <w:ins w:id="145" w:author="Joshua Lawrence" w:date="2024-06-20T08:10:00Z">
        <w:r>
          <w:rPr>
            <w:rFonts w:ascii="Helvetica" w:hAnsi="Helvetica"/>
            <w:color w:val="000000" w:themeColor="text1"/>
          </w:rPr>
          <w:t xml:space="preserve">In order to confirm if </w:t>
        </w:r>
      </w:ins>
      <w:del w:id="146" w:author="Joshua Lawrence" w:date="2024-06-20T08:10:00Z">
        <w:r w:rsidRPr="00EE472A" w:rsidDel="004C468C">
          <w:rPr>
            <w:rFonts w:ascii="Helvetica" w:hAnsi="Helvetica"/>
            <w:color w:val="000000" w:themeColor="text1"/>
          </w:rPr>
          <w:delText xml:space="preserve">Finally, we wondered whether </w:delText>
        </w:r>
      </w:del>
      <w:r w:rsidRPr="00EE472A">
        <w:rPr>
          <w:rFonts w:ascii="Helvetica" w:hAnsi="Helvetica"/>
          <w:color w:val="000000" w:themeColor="text1"/>
        </w:rPr>
        <w:t>the</w:t>
      </w:r>
      <w:del w:id="147" w:author="Christopher J. Howe" w:date="2024-06-21T14:56:00Z">
        <w:r w:rsidRPr="00EE472A" w:rsidDel="000B00B0">
          <w:rPr>
            <w:rFonts w:ascii="Helvetica" w:hAnsi="Helvetica"/>
            <w:color w:val="000000" w:themeColor="text1"/>
          </w:rPr>
          <w:delText xml:space="preserve"> </w:delText>
        </w:r>
      </w:del>
      <w:del w:id="148" w:author="Joshua Lawrence" w:date="2024-06-20T08:10:00Z">
        <w:r w:rsidRPr="00EE472A" w:rsidDel="004C468C">
          <w:rPr>
            <w:rFonts w:ascii="Helvetica" w:hAnsi="Helvetica"/>
            <w:color w:val="000000" w:themeColor="text1"/>
          </w:rPr>
          <w:delText xml:space="preserve">observed </w:delText>
        </w:r>
      </w:del>
      <w:ins w:id="149" w:author="Joshua Lawrence" w:date="2024-06-20T08:10:00Z">
        <w:r w:rsidRPr="00EE472A">
          <w:rPr>
            <w:rFonts w:ascii="Helvetica" w:hAnsi="Helvetica"/>
            <w:color w:val="000000" w:themeColor="text1"/>
          </w:rPr>
          <w:t xml:space="preserve"> </w:t>
        </w:r>
      </w:ins>
      <w:r w:rsidRPr="00EE472A">
        <w:rPr>
          <w:rFonts w:ascii="Helvetica" w:hAnsi="Helvetica"/>
          <w:color w:val="000000" w:themeColor="text1"/>
        </w:rPr>
        <w:t xml:space="preserve">adaptability </w:t>
      </w:r>
      <w:ins w:id="150" w:author="Joshua Lawrence" w:date="2024-06-20T08:10:00Z">
        <w:r>
          <w:rPr>
            <w:rFonts w:ascii="Helvetica" w:hAnsi="Helvetica"/>
            <w:color w:val="000000" w:themeColor="text1"/>
          </w:rPr>
          <w:t xml:space="preserve">of </w:t>
        </w:r>
        <w:proofErr w:type="spellStart"/>
        <w:r>
          <w:rPr>
            <w:rFonts w:ascii="Helvetica" w:hAnsi="Helvetica"/>
            <w:i/>
            <w:iCs/>
            <w:color w:val="000000" w:themeColor="text1"/>
          </w:rPr>
          <w:t>Synechocystis</w:t>
        </w:r>
        <w:proofErr w:type="spellEnd"/>
        <w:r>
          <w:rPr>
            <w:rFonts w:ascii="Helvetica" w:hAnsi="Helvetica"/>
            <w:i/>
            <w:iCs/>
            <w:color w:val="000000" w:themeColor="text1"/>
          </w:rPr>
          <w:t xml:space="preserve"> </w:t>
        </w:r>
        <w:r>
          <w:rPr>
            <w:rFonts w:ascii="Helvetica" w:hAnsi="Helvetica"/>
            <w:color w:val="000000" w:themeColor="text1"/>
          </w:rPr>
          <w:t xml:space="preserve">to MV </w:t>
        </w:r>
      </w:ins>
      <w:r w:rsidRPr="00EE472A">
        <w:rPr>
          <w:rFonts w:ascii="Helvetica" w:hAnsi="Helvetica"/>
          <w:color w:val="000000" w:themeColor="text1"/>
        </w:rPr>
        <w:t xml:space="preserve">was a result of genetic changes </w:t>
      </w:r>
      <w:del w:id="151" w:author="Christopher J. Howe" w:date="2024-06-21T14:56:00Z">
        <w:r w:rsidRPr="00EE472A" w:rsidDel="000B00B0">
          <w:rPr>
            <w:rFonts w:ascii="Helvetica" w:hAnsi="Helvetica"/>
            <w:color w:val="000000" w:themeColor="text1"/>
          </w:rPr>
          <w:delText>or perhaps due to</w:delText>
        </w:r>
      </w:del>
      <w:ins w:id="152" w:author="Christopher J. Howe" w:date="2024-06-21T14:56:00Z">
        <w:r w:rsidR="000B00B0">
          <w:rPr>
            <w:rFonts w:ascii="Helvetica" w:hAnsi="Helvetica"/>
            <w:color w:val="000000" w:themeColor="text1"/>
          </w:rPr>
          <w:t>rather than</w:t>
        </w:r>
      </w:ins>
      <w:r w:rsidRPr="00EE472A">
        <w:rPr>
          <w:rFonts w:ascii="Helvetica" w:hAnsi="Helvetica"/>
          <w:color w:val="000000" w:themeColor="text1"/>
        </w:rPr>
        <w:t xml:space="preserve"> short-term adapt</w:t>
      </w:r>
      <w:r w:rsidR="00361E25" w:rsidRPr="00EE472A">
        <w:rPr>
          <w:rFonts w:ascii="Helvetica" w:hAnsi="Helvetica"/>
          <w:color w:val="000000" w:themeColor="text1"/>
        </w:rPr>
        <w:t>ive</w:t>
      </w:r>
      <w:r w:rsidRPr="00EE472A">
        <w:rPr>
          <w:rFonts w:ascii="Helvetica" w:hAnsi="Helvetica"/>
          <w:color w:val="000000" w:themeColor="text1"/>
        </w:rPr>
        <w:t xml:space="preserve"> mechanisms</w:t>
      </w:r>
      <w:r w:rsidR="00361E25" w:rsidRPr="00EE472A">
        <w:rPr>
          <w:rFonts w:ascii="Helvetica" w:hAnsi="Helvetica"/>
          <w:color w:val="000000" w:themeColor="text1"/>
        </w:rPr>
        <w:t xml:space="preserve"> facilitated by phenotypic plasticity</w:t>
      </w:r>
      <w:r w:rsidRPr="00EE472A">
        <w:rPr>
          <w:rFonts w:ascii="Helvetica" w:hAnsi="Helvetica"/>
          <w:color w:val="000000" w:themeColor="text1"/>
        </w:rPr>
        <w:t xml:space="preserve"> (e.g., upregulation of SOD enzymes or </w:t>
      </w:r>
      <w:r w:rsidR="00361E25" w:rsidRPr="00EE472A">
        <w:rPr>
          <w:rFonts w:ascii="Helvetica" w:hAnsi="Helvetica"/>
          <w:color w:val="000000" w:themeColor="text1"/>
        </w:rPr>
        <w:t xml:space="preserve">antioxidant pigments </w:t>
      </w:r>
      <w:r w:rsidRPr="00EE472A">
        <w:rPr>
          <w:rFonts w:ascii="Helvetica" w:hAnsi="Helvetica"/>
          <w:color w:val="000000" w:themeColor="text1"/>
        </w:rPr>
        <w:t>passed from mother to daughter cells)</w:t>
      </w:r>
      <w:ins w:id="153" w:author="Joshua Lawrence" w:date="2024-06-20T08:11:00Z">
        <w:r>
          <w:rPr>
            <w:rFonts w:ascii="Helvetica" w:hAnsi="Helvetica"/>
            <w:color w:val="000000" w:themeColor="text1"/>
          </w:rPr>
          <w:t xml:space="preserve">, we re-exposed adapted cultures to MV-resistance </w:t>
        </w:r>
      </w:ins>
      <w:del w:id="154" w:author="Joshua Lawrence" w:date="2024-06-20T08:11:00Z">
        <w:r w:rsidRPr="00EE472A" w:rsidDel="004C468C">
          <w:rPr>
            <w:rFonts w:ascii="Helvetica" w:hAnsi="Helvetica"/>
            <w:color w:val="000000" w:themeColor="text1"/>
          </w:rPr>
          <w:delText>.</w:delText>
        </w:r>
        <w:r w:rsidR="00361E25" w:rsidRPr="00EE472A" w:rsidDel="004C468C">
          <w:rPr>
            <w:rFonts w:ascii="Helvetica" w:hAnsi="Helvetica"/>
            <w:color w:val="000000" w:themeColor="text1"/>
          </w:rPr>
          <w:delText xml:space="preserve"> </w:delText>
        </w:r>
        <w:r w:rsidRPr="00EE472A" w:rsidDel="004C468C">
          <w:rPr>
            <w:rFonts w:ascii="Helvetica" w:hAnsi="Helvetica"/>
            <w:color w:val="000000" w:themeColor="text1"/>
          </w:rPr>
          <w:delText xml:space="preserve">We expected that such short-term adaptations would not enable cells to maintain MV-resistance </w:delText>
        </w:r>
      </w:del>
      <w:r w:rsidRPr="00EE472A">
        <w:rPr>
          <w:rFonts w:ascii="Helvetica" w:hAnsi="Helvetica"/>
          <w:color w:val="000000" w:themeColor="text1"/>
        </w:rPr>
        <w:t xml:space="preserve">after extended growth in the absence of MV (Fig. 1b). </w:t>
      </w:r>
      <w:r w:rsidR="009768FC">
        <w:rPr>
          <w:rFonts w:ascii="Helvetica" w:hAnsi="Helvetica"/>
          <w:color w:val="000000" w:themeColor="text1"/>
        </w:rPr>
        <w:t xml:space="preserve">As shown in </w:t>
      </w:r>
      <w:r w:rsidR="009768FC" w:rsidRPr="00EE472A">
        <w:rPr>
          <w:rFonts w:ascii="Helvetica" w:hAnsi="Helvetica"/>
          <w:color w:val="000000" w:themeColor="text1"/>
        </w:rPr>
        <w:t>Fig. 1c-d,</w:t>
      </w:r>
      <w:r w:rsidR="009768FC">
        <w:rPr>
          <w:rFonts w:ascii="Helvetica" w:hAnsi="Helvetica"/>
          <w:color w:val="000000" w:themeColor="text1"/>
        </w:rPr>
        <w:t xml:space="preserve"> w</w:t>
      </w:r>
      <w:r w:rsidRPr="00EE472A">
        <w:rPr>
          <w:rFonts w:ascii="Helvetica" w:hAnsi="Helvetica"/>
          <w:color w:val="000000" w:themeColor="text1"/>
        </w:rPr>
        <w:t xml:space="preserve">hen re-exposed to MV after growth in </w:t>
      </w:r>
      <w:proofErr w:type="spellStart"/>
      <w:r w:rsidRPr="00EE472A">
        <w:rPr>
          <w:rFonts w:ascii="Helvetica" w:hAnsi="Helvetica"/>
          <w:color w:val="000000" w:themeColor="text1"/>
        </w:rPr>
        <w:t>unsupplemented</w:t>
      </w:r>
      <w:proofErr w:type="spellEnd"/>
      <w:r w:rsidRPr="00EE472A">
        <w:rPr>
          <w:rFonts w:ascii="Helvetica" w:hAnsi="Helvetica"/>
          <w:color w:val="000000" w:themeColor="text1"/>
        </w:rPr>
        <w:t xml:space="preserve"> media, all mutants </w:t>
      </w:r>
    </w:p>
    <w:p w14:paraId="51E0A008" w14:textId="6CEAC6DD" w:rsidR="007A68B9" w:rsidRPr="00EE472A" w:rsidRDefault="000F1F9B" w:rsidP="007C6C97">
      <w:pPr>
        <w:pStyle w:val="BodyText"/>
        <w:jc w:val="both"/>
        <w:rPr>
          <w:rFonts w:ascii="Helvetica" w:hAnsi="Helvetica"/>
          <w:color w:val="000000" w:themeColor="text1"/>
        </w:rPr>
      </w:pPr>
      <w:commentRangeStart w:id="155"/>
      <w:r>
        <w:rPr>
          <w:rFonts w:ascii="Helvetica" w:hAnsi="Helvetica"/>
          <w:noProof/>
          <w:color w:val="000000" w:themeColor="text1"/>
        </w:rPr>
        <w:lastRenderedPageBreak/>
        <w:drawing>
          <wp:anchor distT="0" distB="0" distL="114300" distR="114300" simplePos="0" relativeHeight="251670016" behindDoc="0" locked="0" layoutInCell="1" allowOverlap="1" wp14:anchorId="6F6773D1" wp14:editId="3AFF8088">
            <wp:simplePos x="0" y="0"/>
            <wp:positionH relativeFrom="margin">
              <wp:posOffset>173990</wp:posOffset>
            </wp:positionH>
            <wp:positionV relativeFrom="margin">
              <wp:posOffset>286443</wp:posOffset>
            </wp:positionV>
            <wp:extent cx="5469890" cy="6478905"/>
            <wp:effectExtent l="0" t="0" r="0" b="0"/>
            <wp:wrapTopAndBottom/>
            <wp:docPr id="10306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2594" name="Picture 1030692594"/>
                    <pic:cNvPicPr/>
                  </pic:nvPicPr>
                  <pic:blipFill>
                    <a:blip r:embed="rId12">
                      <a:extLst>
                        <a:ext uri="{28A0092B-C50C-407E-A947-70E740481C1C}">
                          <a14:useLocalDpi xmlns:a14="http://schemas.microsoft.com/office/drawing/2010/main" val="0"/>
                        </a:ext>
                      </a:extLst>
                    </a:blip>
                    <a:stretch>
                      <a:fillRect/>
                    </a:stretch>
                  </pic:blipFill>
                  <pic:spPr>
                    <a:xfrm>
                      <a:off x="0" y="0"/>
                      <a:ext cx="5469890" cy="6478905"/>
                    </a:xfrm>
                    <a:prstGeom prst="rect">
                      <a:avLst/>
                    </a:prstGeom>
                  </pic:spPr>
                </pic:pic>
              </a:graphicData>
            </a:graphic>
            <wp14:sizeRelH relativeFrom="margin">
              <wp14:pctWidth>0</wp14:pctWidth>
            </wp14:sizeRelH>
            <wp14:sizeRelV relativeFrom="margin">
              <wp14:pctHeight>0</wp14:pctHeight>
            </wp14:sizeRelV>
          </wp:anchor>
        </w:drawing>
      </w:r>
      <w:commentRangeEnd w:id="155"/>
      <w:r w:rsidR="006D3A17">
        <w:rPr>
          <w:rStyle w:val="CommentReference"/>
        </w:rPr>
        <w:commentReference w:id="155"/>
      </w:r>
      <w:r w:rsidRPr="00EE472A">
        <w:rPr>
          <w:rFonts w:ascii="Helvetica" w:hAnsi="Helvetica"/>
          <w:color w:val="000000" w:themeColor="text1"/>
        </w:rPr>
        <w:t>maintained MV-resistance</w:t>
      </w:r>
      <w:r w:rsidR="009768FC">
        <w:rPr>
          <w:rFonts w:ascii="Helvetica" w:hAnsi="Helvetica"/>
          <w:color w:val="000000" w:themeColor="text1"/>
        </w:rPr>
        <w:t xml:space="preserve">, </w:t>
      </w:r>
      <w:r w:rsidRPr="00EE472A">
        <w:rPr>
          <w:rFonts w:ascii="Helvetica" w:hAnsi="Helvetica"/>
          <w:color w:val="000000" w:themeColor="text1"/>
        </w:rPr>
        <w:t xml:space="preserve">suggesting the resistance was caused by </w:t>
      </w:r>
      <w:r w:rsidR="00B114B2" w:rsidRPr="00EE472A">
        <w:rPr>
          <w:rFonts w:ascii="Helvetica" w:hAnsi="Helvetica"/>
          <w:color w:val="000000" w:themeColor="text1"/>
        </w:rPr>
        <w:t xml:space="preserve">genetic </w:t>
      </w:r>
      <w:commentRangeStart w:id="156"/>
      <w:r w:rsidRPr="00EE472A">
        <w:rPr>
          <w:rFonts w:ascii="Helvetica" w:hAnsi="Helvetica"/>
          <w:color w:val="000000" w:themeColor="text1"/>
        </w:rPr>
        <w:t>mutations</w:t>
      </w:r>
      <w:commentRangeEnd w:id="156"/>
      <w:r w:rsidR="004C468C">
        <w:rPr>
          <w:rStyle w:val="CommentReference"/>
        </w:rPr>
        <w:commentReference w:id="156"/>
      </w:r>
      <w:ins w:id="157" w:author="Joshua Lawrence" w:date="2024-06-20T08:12:00Z">
        <w:r w:rsidR="004C468C">
          <w:rPr>
            <w:rFonts w:ascii="Helvetica" w:hAnsi="Helvetica"/>
            <w:color w:val="000000" w:themeColor="text1"/>
          </w:rPr>
          <w:t>.</w:t>
        </w:r>
      </w:ins>
      <w:r w:rsidRPr="00EE472A">
        <w:rPr>
          <w:rFonts w:ascii="Helvetica" w:hAnsi="Helvetica"/>
          <w:color w:val="000000" w:themeColor="text1"/>
        </w:rPr>
        <w:t xml:space="preserve"> </w:t>
      </w:r>
    </w:p>
    <w:p w14:paraId="6AB070F4" w14:textId="2BE0AD42" w:rsidR="000F1F9B" w:rsidRDefault="000F1F9B" w:rsidP="000F1F9B">
      <w:pPr>
        <w:shd w:val="clear" w:color="auto" w:fill="FFFFFF"/>
        <w:jc w:val="both"/>
      </w:pPr>
      <w:bookmarkStart w:id="158" w:name="X4dee34b023819a9c0ea9c7be2d9098517bfb72d"/>
      <w:bookmarkEnd w:id="127"/>
      <w:r w:rsidRPr="00E91961">
        <w:rPr>
          <w:rFonts w:ascii="Helvetica" w:hAnsi="Helvetica"/>
          <w:b/>
          <w:bCs/>
          <w:color w:val="000000" w:themeColor="text1"/>
          <w:sz w:val="22"/>
          <w:szCs w:val="22"/>
        </w:rPr>
        <w:t>Figure 1</w:t>
      </w:r>
      <w:r w:rsidR="00E91961">
        <w:rPr>
          <w:rFonts w:ascii="Helvetica" w:hAnsi="Helvetica"/>
          <w:b/>
          <w:bCs/>
          <w:color w:val="000000" w:themeColor="text1"/>
          <w:sz w:val="22"/>
          <w:szCs w:val="22"/>
        </w:rPr>
        <w:t>.</w:t>
      </w:r>
      <w:r w:rsidRPr="000A7A21">
        <w:rPr>
          <w:rFonts w:ascii="Helvetica" w:hAnsi="Helvetica"/>
          <w:color w:val="000000" w:themeColor="text1"/>
          <w:sz w:val="22"/>
          <w:szCs w:val="22"/>
        </w:rPr>
        <w:t xml:space="preserve"> </w:t>
      </w:r>
      <w:r w:rsidRPr="000A7A21">
        <w:rPr>
          <w:rFonts w:ascii="Helvetica" w:hAnsi="Helvetica" w:cs="Menlo"/>
          <w:b/>
          <w:bCs/>
          <w:color w:val="000000" w:themeColor="text1"/>
          <w:sz w:val="22"/>
          <w:szCs w:val="22"/>
        </w:rPr>
        <w:t>A</w:t>
      </w:r>
      <w:r w:rsidRPr="000A7A21">
        <w:rPr>
          <w:rFonts w:ascii="Helvetica" w:hAnsi="Helvetica" w:cs="Menlo"/>
          <w:color w:val="000000" w:themeColor="text1"/>
          <w:sz w:val="22"/>
          <w:szCs w:val="22"/>
        </w:rPr>
        <w:t xml:space="preserve"> Growth curves of </w:t>
      </w:r>
      <w:r w:rsidRPr="000A7A21">
        <w:rPr>
          <w:rFonts w:ascii="Helvetica" w:hAnsi="Helvetica" w:cs="Menlo"/>
          <w:i/>
          <w:iCs/>
          <w:color w:val="000000" w:themeColor="text1"/>
          <w:sz w:val="22"/>
          <w:szCs w:val="22"/>
        </w:rPr>
        <w:t>Synechocystis sp.</w:t>
      </w:r>
      <w:r w:rsidRPr="000A7A21">
        <w:rPr>
          <w:rFonts w:ascii="Helvetica" w:hAnsi="Helvetica" w:cs="Menlo"/>
          <w:color w:val="000000" w:themeColor="text1"/>
          <w:sz w:val="22"/>
          <w:szCs w:val="22"/>
        </w:rPr>
        <w:t xml:space="preserve"> PCC 6803 strains (“Nixon”) grown in BG11 at 30 C under constant illumination (intensity = 40 </w:t>
      </w:r>
      <w:proofErr w:type="spellStart"/>
      <w:r w:rsidRPr="000A7A21">
        <w:rPr>
          <w:rFonts w:ascii="Helvetica" w:hAnsi="Helvetica" w:cs="Menlo"/>
          <w:color w:val="000000" w:themeColor="text1"/>
          <w:sz w:val="22"/>
          <w:szCs w:val="22"/>
        </w:rPr>
        <w:t>uE</w:t>
      </w:r>
      <w:proofErr w:type="spellEnd"/>
      <w:r w:rsidRPr="000A7A21">
        <w:rPr>
          <w:rFonts w:ascii="Helvetica" w:hAnsi="Helvetica" w:cs="Menlo"/>
          <w:color w:val="000000" w:themeColor="text1"/>
          <w:sz w:val="22"/>
          <w:szCs w:val="22"/>
        </w:rPr>
        <w:t xml:space="preserve">) in the absence (green trace) and upon addition of various concentrations of methyl viologen during exponential growth (as depicted by the legend on the top left). </w:t>
      </w:r>
      <w:r w:rsidRPr="000A7A21">
        <w:rPr>
          <w:rFonts w:ascii="Helvetica" w:hAnsi="Helvetica" w:cs="Menlo"/>
          <w:b/>
          <w:bCs/>
          <w:color w:val="000000" w:themeColor="text1"/>
          <w:sz w:val="22"/>
          <w:szCs w:val="22"/>
        </w:rPr>
        <w:t>B)</w:t>
      </w:r>
      <w:r w:rsidRPr="000A7A21">
        <w:rPr>
          <w:rFonts w:ascii="Helvetica" w:hAnsi="Helvetica" w:cs="Menlo"/>
          <w:color w:val="000000" w:themeColor="text1"/>
          <w:sz w:val="22"/>
          <w:szCs w:val="22"/>
        </w:rPr>
        <w:t xml:space="preserve"> Schematic diagram of the experimental procedure to test the effect of selection pressure removal on the persistence of resistance. </w:t>
      </w:r>
      <w:r w:rsidRPr="000A7A21">
        <w:rPr>
          <w:rFonts w:ascii="Helvetica" w:hAnsi="Helvetica" w:cs="Menlo"/>
          <w:b/>
          <w:bCs/>
          <w:color w:val="000000" w:themeColor="text1"/>
          <w:sz w:val="22"/>
          <w:szCs w:val="22"/>
        </w:rPr>
        <w:t>C)</w:t>
      </w:r>
      <w:r w:rsidRPr="000A7A21">
        <w:rPr>
          <w:rFonts w:ascii="Helvetica" w:hAnsi="Helvetica" w:cs="Menlo"/>
          <w:color w:val="000000" w:themeColor="text1"/>
          <w:sz w:val="22"/>
          <w:szCs w:val="22"/>
        </w:rPr>
        <w:t xml:space="preserve"> Growth curves of WT and resistant strains in the presence and absence of 6</w:t>
      </w:r>
      <w:ins w:id="159" w:author="Joshua Lawrence" w:date="2024-06-20T08:31:00Z">
        <w:r w:rsidR="00A638CE">
          <w:rPr>
            <w:rFonts w:ascii="Helvetica" w:hAnsi="Helvetica" w:cs="Menlo"/>
            <w:color w:val="000000" w:themeColor="text1"/>
            <w:sz w:val="22"/>
            <w:szCs w:val="22"/>
          </w:rPr>
          <w:t xml:space="preserve"> </w:t>
        </w:r>
      </w:ins>
      <w:proofErr w:type="spellStart"/>
      <w:r w:rsidRPr="000A7A21">
        <w:rPr>
          <w:rFonts w:ascii="Helvetica" w:hAnsi="Helvetica" w:cs="Menlo"/>
          <w:color w:val="000000" w:themeColor="text1"/>
          <w:sz w:val="22"/>
          <w:szCs w:val="22"/>
        </w:rPr>
        <w:t>uM</w:t>
      </w:r>
      <w:proofErr w:type="spellEnd"/>
      <w:r w:rsidRPr="000A7A21">
        <w:rPr>
          <w:rFonts w:ascii="Helvetica" w:hAnsi="Helvetica" w:cs="Menlo"/>
          <w:color w:val="000000" w:themeColor="text1"/>
          <w:sz w:val="22"/>
          <w:szCs w:val="22"/>
        </w:rPr>
        <w:t xml:space="preserve"> MV in BG11 at 30 </w:t>
      </w:r>
      <w:commentRangeStart w:id="160"/>
      <w:r w:rsidRPr="000A7A21">
        <w:rPr>
          <w:rFonts w:ascii="Helvetica" w:hAnsi="Helvetica" w:cs="Menlo"/>
          <w:color w:val="000000" w:themeColor="text1"/>
          <w:sz w:val="22"/>
          <w:szCs w:val="22"/>
        </w:rPr>
        <w:t>C</w:t>
      </w:r>
      <w:commentRangeEnd w:id="160"/>
      <w:r w:rsidR="00A638CE">
        <w:rPr>
          <w:rStyle w:val="CommentReference"/>
        </w:rPr>
        <w:commentReference w:id="160"/>
      </w:r>
      <w:r w:rsidRPr="000A7A21">
        <w:rPr>
          <w:rFonts w:ascii="Helvetica" w:hAnsi="Helvetica" w:cs="Menlo"/>
          <w:color w:val="000000" w:themeColor="text1"/>
          <w:sz w:val="22"/>
          <w:szCs w:val="22"/>
        </w:rPr>
        <w:t xml:space="preserve"> under constant illumination (intensity = 40 </w:t>
      </w:r>
      <w:proofErr w:type="spellStart"/>
      <w:r w:rsidRPr="000A7A21">
        <w:rPr>
          <w:rFonts w:ascii="Helvetica" w:hAnsi="Helvetica" w:cs="Menlo"/>
          <w:color w:val="000000" w:themeColor="text1"/>
          <w:sz w:val="22"/>
          <w:szCs w:val="22"/>
        </w:rPr>
        <w:t>u</w:t>
      </w:r>
      <w:commentRangeStart w:id="161"/>
      <w:r w:rsidRPr="000A7A21">
        <w:rPr>
          <w:rFonts w:ascii="Helvetica" w:hAnsi="Helvetica" w:cs="Menlo"/>
          <w:color w:val="000000" w:themeColor="text1"/>
          <w:sz w:val="22"/>
          <w:szCs w:val="22"/>
        </w:rPr>
        <w:t>E</w:t>
      </w:r>
      <w:commentRangeEnd w:id="161"/>
      <w:proofErr w:type="spellEnd"/>
      <w:r w:rsidR="00A638CE">
        <w:rPr>
          <w:rStyle w:val="CommentReference"/>
        </w:rPr>
        <w:commentReference w:id="161"/>
      </w:r>
      <w:r w:rsidRPr="000A7A21">
        <w:rPr>
          <w:rFonts w:ascii="Helvetica" w:hAnsi="Helvetica" w:cs="Menlo"/>
          <w:color w:val="000000" w:themeColor="text1"/>
          <w:sz w:val="22"/>
          <w:szCs w:val="22"/>
        </w:rPr>
        <w:t xml:space="preserve">) </w:t>
      </w:r>
      <w:r w:rsidRPr="000A7A21">
        <w:rPr>
          <w:rFonts w:ascii="Helvetica" w:hAnsi="Helvetica" w:cs="Menlo"/>
          <w:b/>
          <w:bCs/>
          <w:color w:val="000000" w:themeColor="text1"/>
          <w:sz w:val="22"/>
          <w:szCs w:val="22"/>
        </w:rPr>
        <w:t>D)</w:t>
      </w:r>
      <w:r w:rsidRPr="000A7A21">
        <w:rPr>
          <w:rFonts w:ascii="Helvetica" w:hAnsi="Helvetica" w:cs="Menlo"/>
          <w:color w:val="000000" w:themeColor="text1"/>
          <w:sz w:val="22"/>
          <w:szCs w:val="22"/>
        </w:rPr>
        <w:t xml:space="preserve"> Growth curves in BG11 + 6 </w:t>
      </w:r>
      <w:proofErr w:type="spellStart"/>
      <w:r w:rsidRPr="000A7A21">
        <w:rPr>
          <w:rFonts w:ascii="Helvetica" w:hAnsi="Helvetica" w:cs="Menlo"/>
          <w:color w:val="000000" w:themeColor="text1"/>
          <w:sz w:val="22"/>
          <w:szCs w:val="22"/>
        </w:rPr>
        <w:t>uM</w:t>
      </w:r>
      <w:proofErr w:type="spellEnd"/>
      <w:r w:rsidRPr="000A7A21">
        <w:rPr>
          <w:rFonts w:ascii="Helvetica" w:hAnsi="Helvetica" w:cs="Menlo"/>
          <w:color w:val="000000" w:themeColor="text1"/>
          <w:sz w:val="22"/>
          <w:szCs w:val="22"/>
        </w:rPr>
        <w:t xml:space="preserve"> MV of resistant strains that were previously (in C) </w:t>
      </w:r>
      <w:r w:rsidRPr="000A7A21">
        <w:rPr>
          <w:rFonts w:ascii="Helvetica" w:hAnsi="Helvetica" w:cs="Menlo"/>
          <w:color w:val="000000" w:themeColor="text1"/>
          <w:sz w:val="22"/>
          <w:szCs w:val="22"/>
        </w:rPr>
        <w:lastRenderedPageBreak/>
        <w:t xml:space="preserve">cultivated without (mvR-01) and with (mvR-11) MV at 30 C under constant illumination (intensity = 40 </w:t>
      </w:r>
      <w:proofErr w:type="spellStart"/>
      <w:r w:rsidRPr="000A7A21">
        <w:rPr>
          <w:rFonts w:ascii="Helvetica" w:hAnsi="Helvetica" w:cs="Menlo"/>
          <w:color w:val="000000" w:themeColor="text1"/>
          <w:sz w:val="22"/>
          <w:szCs w:val="22"/>
        </w:rPr>
        <w:t>uE</w:t>
      </w:r>
      <w:proofErr w:type="spellEnd"/>
      <w:r w:rsidRPr="000A7A21">
        <w:rPr>
          <w:rFonts w:ascii="Helvetica" w:hAnsi="Helvetica" w:cs="Menlo"/>
          <w:color w:val="000000" w:themeColor="text1"/>
          <w:sz w:val="22"/>
          <w:szCs w:val="22"/>
        </w:rPr>
        <w:t>). Wild-type strains were used as controls to confirm the toxicity of MV.</w:t>
      </w:r>
    </w:p>
    <w:p w14:paraId="43CD685C" w14:textId="77777777" w:rsidR="000F1F9B" w:rsidRDefault="000F1F9B" w:rsidP="007C6C97">
      <w:pPr>
        <w:pStyle w:val="Heading2"/>
        <w:jc w:val="both"/>
        <w:rPr>
          <w:rFonts w:ascii="Helvetica" w:hAnsi="Helvetica"/>
          <w:color w:val="000000" w:themeColor="text1"/>
        </w:rPr>
      </w:pPr>
    </w:p>
    <w:p w14:paraId="24A73C3E" w14:textId="160F9D71" w:rsidR="007A68B9" w:rsidRPr="001F107F" w:rsidRDefault="00000000" w:rsidP="007C6C97">
      <w:pPr>
        <w:pStyle w:val="Heading2"/>
        <w:jc w:val="both"/>
        <w:rPr>
          <w:rFonts w:ascii="Helvetica" w:hAnsi="Helvetica"/>
          <w:color w:val="000000" w:themeColor="text1"/>
        </w:rPr>
      </w:pPr>
      <w:del w:id="162" w:author="Christopher J. Howe" w:date="2024-06-21T14:58:00Z">
        <w:r w:rsidRPr="001F107F" w:rsidDel="00BB7F9D">
          <w:rPr>
            <w:rFonts w:ascii="Helvetica" w:hAnsi="Helvetica"/>
            <w:color w:val="000000" w:themeColor="text1"/>
          </w:rPr>
          <w:delText xml:space="preserve">Convergent </w:delText>
        </w:r>
        <w:r w:rsidR="00B114B2" w:rsidDel="00BB7F9D">
          <w:rPr>
            <w:rFonts w:ascii="Helvetica" w:hAnsi="Helvetica"/>
            <w:color w:val="000000" w:themeColor="text1"/>
          </w:rPr>
          <w:delText>g</w:delText>
        </w:r>
        <w:r w:rsidRPr="001F107F" w:rsidDel="00BB7F9D">
          <w:rPr>
            <w:rFonts w:ascii="Helvetica" w:hAnsi="Helvetica"/>
            <w:color w:val="000000" w:themeColor="text1"/>
          </w:rPr>
          <w:delText xml:space="preserve">enetic </w:delText>
        </w:r>
        <w:r w:rsidR="00B114B2" w:rsidDel="00BB7F9D">
          <w:rPr>
            <w:rFonts w:ascii="Helvetica" w:hAnsi="Helvetica"/>
            <w:color w:val="000000" w:themeColor="text1"/>
          </w:rPr>
          <w:delText>m</w:delText>
        </w:r>
        <w:r w:rsidRPr="001F107F" w:rsidDel="00BB7F9D">
          <w:rPr>
            <w:rFonts w:ascii="Helvetica" w:hAnsi="Helvetica"/>
            <w:color w:val="000000" w:themeColor="text1"/>
          </w:rPr>
          <w:delText xml:space="preserve">utations in </w:delText>
        </w:r>
      </w:del>
      <w:ins w:id="163" w:author="Christopher J. Howe" w:date="2024-06-21T14:58:00Z">
        <w:r w:rsidR="00BB7F9D">
          <w:rPr>
            <w:rFonts w:ascii="Helvetica" w:hAnsi="Helvetica"/>
            <w:color w:val="000000" w:themeColor="text1"/>
          </w:rPr>
          <w:t>M</w:t>
        </w:r>
      </w:ins>
      <w:del w:id="164" w:author="Christopher J. Howe" w:date="2024-06-21T14:58:00Z">
        <w:r w:rsidR="00B114B2" w:rsidDel="00BB7F9D">
          <w:rPr>
            <w:rFonts w:ascii="Helvetica" w:hAnsi="Helvetica"/>
            <w:color w:val="000000" w:themeColor="text1"/>
          </w:rPr>
          <w:delText>m</w:delText>
        </w:r>
      </w:del>
      <w:r w:rsidRPr="001F107F">
        <w:rPr>
          <w:rFonts w:ascii="Helvetica" w:hAnsi="Helvetica"/>
          <w:color w:val="000000" w:themeColor="text1"/>
        </w:rPr>
        <w:t xml:space="preserve">ethyl </w:t>
      </w:r>
      <w:r w:rsidR="00B114B2">
        <w:rPr>
          <w:rFonts w:ascii="Helvetica" w:hAnsi="Helvetica"/>
          <w:color w:val="000000" w:themeColor="text1"/>
        </w:rPr>
        <w:t>v</w:t>
      </w:r>
      <w:r w:rsidRPr="001F107F">
        <w:rPr>
          <w:rFonts w:ascii="Helvetica" w:hAnsi="Helvetica"/>
          <w:color w:val="000000" w:themeColor="text1"/>
        </w:rPr>
        <w:t xml:space="preserve">iologen </w:t>
      </w:r>
      <w:r w:rsidR="00B114B2">
        <w:rPr>
          <w:rFonts w:ascii="Helvetica" w:hAnsi="Helvetica"/>
          <w:color w:val="000000" w:themeColor="text1"/>
        </w:rPr>
        <w:t>r</w:t>
      </w:r>
      <w:r w:rsidRPr="001F107F">
        <w:rPr>
          <w:rFonts w:ascii="Helvetica" w:hAnsi="Helvetica"/>
          <w:color w:val="000000" w:themeColor="text1"/>
        </w:rPr>
        <w:t xml:space="preserve">esistant </w:t>
      </w:r>
      <w:r w:rsidR="00B114B2">
        <w:rPr>
          <w:rFonts w:ascii="Helvetica" w:hAnsi="Helvetica"/>
          <w:color w:val="000000" w:themeColor="text1"/>
        </w:rPr>
        <w:t>s</w:t>
      </w:r>
      <w:r w:rsidRPr="001F107F">
        <w:rPr>
          <w:rFonts w:ascii="Helvetica" w:hAnsi="Helvetica"/>
          <w:color w:val="000000" w:themeColor="text1"/>
        </w:rPr>
        <w:t>trains</w:t>
      </w:r>
      <w:ins w:id="165" w:author="Christopher J. Howe" w:date="2024-06-21T14:58:00Z">
        <w:r w:rsidR="00BB7F9D">
          <w:rPr>
            <w:rFonts w:ascii="Helvetica" w:hAnsi="Helvetica"/>
            <w:color w:val="000000" w:themeColor="text1"/>
          </w:rPr>
          <w:t xml:space="preserve"> show convergent mutations</w:t>
        </w:r>
      </w:ins>
    </w:p>
    <w:p w14:paraId="407D00DA" w14:textId="4388C431" w:rsidR="007A68B9" w:rsidRDefault="00000000" w:rsidP="000F1F9B">
      <w:pPr>
        <w:pStyle w:val="FirstParagraph"/>
        <w:jc w:val="both"/>
        <w:rPr>
          <w:rFonts w:ascii="Helvetica" w:hAnsi="Helvetica"/>
          <w:color w:val="000000" w:themeColor="text1"/>
        </w:rPr>
      </w:pPr>
      <w:r w:rsidRPr="001F107F">
        <w:rPr>
          <w:rFonts w:ascii="Helvetica" w:hAnsi="Helvetica"/>
          <w:color w:val="000000" w:themeColor="text1"/>
        </w:rPr>
        <w:t>To understand whether genomic mutations might underlie the observed long-term adaptation of MV-resistant strains, genomic DNA from several strains that were independently adapted was purified and sequenced.</w:t>
      </w:r>
      <w:ins w:id="166" w:author="Joshua Lawrence" w:date="2024-06-20T08:13:00Z">
        <w:r w:rsidR="004C468C">
          <w:rPr>
            <w:rFonts w:ascii="Helvetica" w:hAnsi="Helvetica"/>
            <w:color w:val="000000" w:themeColor="text1"/>
          </w:rPr>
          <w:t xml:space="preserve"> </w:t>
        </w:r>
      </w:ins>
      <w:r w:rsidRPr="001F107F">
        <w:rPr>
          <w:rFonts w:ascii="Helvetica" w:hAnsi="Helvetica"/>
          <w:color w:val="000000" w:themeColor="text1"/>
        </w:rPr>
        <w:t xml:space="preserve">With the aim of maximising the genomic landscape, we adapted and sequenced </w:t>
      </w:r>
      <w:r w:rsidRPr="001F107F">
        <w:rPr>
          <w:rFonts w:ascii="Helvetica" w:hAnsi="Helvetica"/>
          <w:i/>
          <w:iCs/>
          <w:color w:val="000000" w:themeColor="text1"/>
        </w:rPr>
        <w:t>Synechocystis</w:t>
      </w:r>
      <w:r w:rsidRPr="001F107F">
        <w:rPr>
          <w:rFonts w:ascii="Helvetica" w:hAnsi="Helvetica"/>
          <w:color w:val="000000" w:themeColor="text1"/>
        </w:rPr>
        <w:t xml:space="preserve"> </w:t>
      </w:r>
      <w:r w:rsidR="00EE472A">
        <w:rPr>
          <w:rFonts w:ascii="Helvetica" w:hAnsi="Helvetica"/>
          <w:color w:val="000000" w:themeColor="text1"/>
        </w:rPr>
        <w:t>cultures originating</w:t>
      </w:r>
      <w:r w:rsidRPr="001F107F">
        <w:rPr>
          <w:rFonts w:ascii="Helvetica" w:hAnsi="Helvetica"/>
          <w:color w:val="000000" w:themeColor="text1"/>
        </w:rPr>
        <w:t xml:space="preserve"> from two different </w:t>
      </w:r>
      <w:r w:rsidR="00EE472A">
        <w:rPr>
          <w:rFonts w:ascii="Helvetica" w:hAnsi="Helvetica"/>
          <w:color w:val="000000" w:themeColor="text1"/>
        </w:rPr>
        <w:t>parent substrains</w:t>
      </w:r>
      <w:r w:rsidRPr="001F107F">
        <w:rPr>
          <w:rFonts w:ascii="Helvetica" w:hAnsi="Helvetica"/>
          <w:color w:val="000000" w:themeColor="text1"/>
        </w:rPr>
        <w:t xml:space="preserve"> (“Howe” and “Nixon”) harbouring different genotypes and phenotypes. </w:t>
      </w:r>
      <w:r w:rsidRPr="00520761">
        <w:rPr>
          <w:rFonts w:ascii="Helvetica" w:hAnsi="Helvetica"/>
          <w:color w:val="000000" w:themeColor="text1"/>
        </w:rPr>
        <w:t xml:space="preserve">High-coverage DNA sequencing was performed in order to identify mutations in MV-resistant strains, including any that are present as sub-populations or </w:t>
      </w:r>
      <w:del w:id="167" w:author="Joshua Lawrence" w:date="2024-06-20T08:13:00Z">
        <w:r w:rsidRPr="00520761" w:rsidDel="004C468C">
          <w:rPr>
            <w:rFonts w:ascii="Helvetica" w:hAnsi="Helvetica"/>
            <w:color w:val="000000" w:themeColor="text1"/>
          </w:rPr>
          <w:delText>heterozygoyus</w:delText>
        </w:r>
      </w:del>
      <w:ins w:id="168" w:author="Joshua Lawrence" w:date="2024-06-20T08:13:00Z">
        <w:r w:rsidR="004C468C" w:rsidRPr="00520761">
          <w:rPr>
            <w:rFonts w:ascii="Helvetica" w:hAnsi="Helvetica"/>
            <w:color w:val="000000" w:themeColor="text1"/>
          </w:rPr>
          <w:t>heterozygous</w:t>
        </w:r>
      </w:ins>
      <w:r w:rsidRPr="00520761">
        <w:rPr>
          <w:rFonts w:ascii="Helvetica" w:hAnsi="Helvetica"/>
          <w:color w:val="000000" w:themeColor="text1"/>
        </w:rPr>
        <w:t xml:space="preserve"> alleles.</w:t>
      </w:r>
      <w:r w:rsidR="00EE472A">
        <w:rPr>
          <w:rFonts w:ascii="Helvetica" w:hAnsi="Helvetica"/>
          <w:color w:val="000000" w:themeColor="text1"/>
        </w:rPr>
        <w:t xml:space="preserve"> </w:t>
      </w:r>
      <w:r w:rsidRPr="001F107F">
        <w:rPr>
          <w:rFonts w:ascii="Helvetica" w:hAnsi="Helvetica"/>
          <w:color w:val="000000" w:themeColor="text1"/>
        </w:rPr>
        <w:t>For both wild</w:t>
      </w:r>
      <w:r w:rsidR="00EE472A">
        <w:rPr>
          <w:rFonts w:ascii="Helvetica" w:hAnsi="Helvetica"/>
          <w:color w:val="000000" w:themeColor="text1"/>
        </w:rPr>
        <w:t xml:space="preserve"> </w:t>
      </w:r>
      <w:r w:rsidRPr="001F107F">
        <w:rPr>
          <w:rFonts w:ascii="Helvetica" w:hAnsi="Helvetica"/>
          <w:color w:val="000000" w:themeColor="text1"/>
        </w:rPr>
        <w:t xml:space="preserve">type and all resistant strains, the aligned reads covered 100% of the reference genome sequences and showed very high coverage (&gt;300). In depth analyses of the genome sequencing results is available in the supplementary information. After having identified mutations that were also present in wild-type strains </w:t>
      </w:r>
      <w:del w:id="169" w:author="Joshua Lawrence" w:date="2024-06-20T08:14:00Z">
        <w:r w:rsidRPr="001F107F" w:rsidDel="004C468C">
          <w:rPr>
            <w:rFonts w:ascii="Helvetica" w:hAnsi="Helvetica"/>
            <w:color w:val="000000" w:themeColor="text1"/>
          </w:rPr>
          <w:delText xml:space="preserve">when </w:delText>
        </w:r>
      </w:del>
      <w:ins w:id="170" w:author="Joshua Lawrence" w:date="2024-06-20T08:14:00Z">
        <w:r w:rsidR="004C468C">
          <w:rPr>
            <w:rFonts w:ascii="Helvetica" w:hAnsi="Helvetica"/>
            <w:color w:val="000000" w:themeColor="text1"/>
          </w:rPr>
          <w:t>in</w:t>
        </w:r>
        <w:r w:rsidR="004C468C" w:rsidRPr="001F107F">
          <w:rPr>
            <w:rFonts w:ascii="Helvetica" w:hAnsi="Helvetica"/>
            <w:color w:val="000000" w:themeColor="text1"/>
          </w:rPr>
          <w:t xml:space="preserve"> </w:t>
        </w:r>
      </w:ins>
      <w:del w:id="171" w:author="Joshua Lawrence" w:date="2024-06-20T08:14:00Z">
        <w:r w:rsidRPr="001F107F" w:rsidDel="004C468C">
          <w:rPr>
            <w:rFonts w:ascii="Helvetica" w:hAnsi="Helvetica"/>
            <w:color w:val="000000" w:themeColor="text1"/>
          </w:rPr>
          <w:delText xml:space="preserve">compared </w:delText>
        </w:r>
      </w:del>
      <w:ins w:id="172" w:author="Joshua Lawrence" w:date="2024-06-20T08:14:00Z">
        <w:r w:rsidR="004C468C">
          <w:rPr>
            <w:rFonts w:ascii="Helvetica" w:hAnsi="Helvetica"/>
            <w:color w:val="000000" w:themeColor="text1"/>
          </w:rPr>
          <w:t>comparison</w:t>
        </w:r>
        <w:r w:rsidR="004C468C" w:rsidRPr="001F107F">
          <w:rPr>
            <w:rFonts w:ascii="Helvetica" w:hAnsi="Helvetica"/>
            <w:color w:val="000000" w:themeColor="text1"/>
          </w:rPr>
          <w:t xml:space="preserve"> </w:t>
        </w:r>
      </w:ins>
      <w:r w:rsidRPr="001F107F">
        <w:rPr>
          <w:rFonts w:ascii="Helvetica" w:hAnsi="Helvetica"/>
          <w:color w:val="000000" w:themeColor="text1"/>
        </w:rPr>
        <w:t>to various reference</w:t>
      </w:r>
      <w:del w:id="173" w:author="Joshua Lawrence" w:date="2024-06-20T08:14:00Z">
        <w:r w:rsidRPr="001F107F" w:rsidDel="004C468C">
          <w:rPr>
            <w:rFonts w:ascii="Helvetica" w:hAnsi="Helvetica"/>
            <w:color w:val="000000" w:themeColor="text1"/>
          </w:rPr>
          <w:delText>s</w:delText>
        </w:r>
      </w:del>
      <w:r w:rsidRPr="001F107F">
        <w:rPr>
          <w:rFonts w:ascii="Helvetica" w:hAnsi="Helvetica"/>
          <w:color w:val="000000" w:themeColor="text1"/>
        </w:rPr>
        <w:t xml:space="preserve"> sequences, such “background” mutations were discarded from the variant analysis </w:t>
      </w:r>
      <w:ins w:id="174" w:author="Joshua Lawrence" w:date="2024-06-20T08:14:00Z">
        <w:r w:rsidR="004C468C">
          <w:rPr>
            <w:rFonts w:ascii="Helvetica" w:hAnsi="Helvetica"/>
            <w:color w:val="000000" w:themeColor="text1"/>
          </w:rPr>
          <w:t xml:space="preserve">performed on sequencing </w:t>
        </w:r>
      </w:ins>
      <w:r w:rsidRPr="001F107F">
        <w:rPr>
          <w:rFonts w:ascii="Helvetica" w:hAnsi="Helvetica"/>
          <w:color w:val="000000" w:themeColor="text1"/>
        </w:rPr>
        <w:t xml:space="preserve">results of resistant strains. </w:t>
      </w:r>
      <w:del w:id="175" w:author="Joshua Lawrence" w:date="2024-06-20T08:14:00Z">
        <w:r w:rsidRPr="001F107F" w:rsidDel="004C468C">
          <w:rPr>
            <w:rFonts w:ascii="Helvetica" w:hAnsi="Helvetica"/>
            <w:color w:val="000000" w:themeColor="text1"/>
          </w:rPr>
          <w:delText>This led to the identification of resistant-specific mutations. This</w:delText>
        </w:r>
      </w:del>
      <w:ins w:id="176" w:author="Joshua Lawrence" w:date="2024-06-20T08:14:00Z">
        <w:r w:rsidR="004C468C">
          <w:rPr>
            <w:rFonts w:ascii="Helvetica" w:hAnsi="Helvetica"/>
            <w:color w:val="000000" w:themeColor="text1"/>
          </w:rPr>
          <w:t>Variant analysis</w:t>
        </w:r>
      </w:ins>
      <w:r w:rsidRPr="001F107F">
        <w:rPr>
          <w:rFonts w:ascii="Helvetica" w:hAnsi="Helvetica"/>
          <w:color w:val="000000" w:themeColor="text1"/>
        </w:rPr>
        <w:t xml:space="preserve"> revealed that over</w:t>
      </w:r>
      <w:ins w:id="177" w:author="Joshua Lawrence" w:date="2024-06-20T08:15:00Z">
        <w:r w:rsidR="004C468C">
          <w:rPr>
            <w:rFonts w:ascii="Helvetica" w:hAnsi="Helvetica"/>
            <w:color w:val="000000" w:themeColor="text1"/>
          </w:rPr>
          <w:t xml:space="preserve"> </w:t>
        </w:r>
      </w:ins>
      <w:r w:rsidRPr="001F107F">
        <w:rPr>
          <w:rFonts w:ascii="Helvetica" w:hAnsi="Helvetica"/>
          <w:color w:val="000000" w:themeColor="text1"/>
        </w:rPr>
        <w:t>all resistant strains</w:t>
      </w:r>
      <w:ins w:id="178" w:author="Joshua Lawrence" w:date="2024-06-20T08:15:00Z">
        <w:r w:rsidR="004C468C">
          <w:rPr>
            <w:rFonts w:ascii="Helvetica" w:hAnsi="Helvetica"/>
            <w:color w:val="000000" w:themeColor="text1"/>
          </w:rPr>
          <w:t>, only a few non-synonymous</w:t>
        </w:r>
      </w:ins>
      <w:r w:rsidRPr="001F107F">
        <w:rPr>
          <w:rFonts w:ascii="Helvetica" w:hAnsi="Helvetica"/>
          <w:color w:val="000000" w:themeColor="text1"/>
        </w:rPr>
        <w:t xml:space="preserve"> </w:t>
      </w:r>
      <w:del w:id="179" w:author="Joshua Lawrence" w:date="2024-06-20T08:15:00Z">
        <w:r w:rsidRPr="001F107F" w:rsidDel="004C468C">
          <w:rPr>
            <w:rFonts w:ascii="Helvetica" w:hAnsi="Helvetica"/>
            <w:color w:val="000000" w:themeColor="text1"/>
          </w:rPr>
          <w:delText xml:space="preserve">harboured only few </w:delText>
        </w:r>
      </w:del>
      <w:r w:rsidRPr="001F107F">
        <w:rPr>
          <w:rFonts w:ascii="Helvetica" w:hAnsi="Helvetica"/>
          <w:color w:val="000000" w:themeColor="text1"/>
        </w:rPr>
        <w:t>mutations</w:t>
      </w:r>
      <w:ins w:id="180" w:author="Joshua Lawrence" w:date="2024-06-20T08:15:00Z">
        <w:r w:rsidR="004C468C">
          <w:rPr>
            <w:rFonts w:ascii="Helvetica" w:hAnsi="Helvetica"/>
            <w:color w:val="000000" w:themeColor="text1"/>
          </w:rPr>
          <w:t xml:space="preserve"> were observed</w:t>
        </w:r>
      </w:ins>
      <w:r w:rsidRPr="001F107F">
        <w:rPr>
          <w:rFonts w:ascii="Helvetica" w:hAnsi="Helvetica"/>
          <w:color w:val="000000" w:themeColor="text1"/>
        </w:rPr>
        <w:t xml:space="preserve">, </w:t>
      </w:r>
      <w:commentRangeStart w:id="181"/>
      <w:r w:rsidRPr="001F107F">
        <w:rPr>
          <w:rFonts w:ascii="Helvetica" w:hAnsi="Helvetica"/>
          <w:color w:val="000000" w:themeColor="text1"/>
        </w:rPr>
        <w:t xml:space="preserve">with most strains containing only single mutations with high variant frequencies (&gt;75%). </w:t>
      </w:r>
      <w:commentRangeEnd w:id="181"/>
      <w:r w:rsidR="004C468C">
        <w:rPr>
          <w:rStyle w:val="CommentReference"/>
        </w:rPr>
        <w:commentReference w:id="181"/>
      </w:r>
      <w:r w:rsidR="000F1F9B">
        <w:rPr>
          <w:rFonts w:ascii="Helvetica" w:hAnsi="Helvetica"/>
          <w:color w:val="000000" w:themeColor="text1"/>
        </w:rPr>
        <w:t>As shown in Fig.2 and Table 1, a</w:t>
      </w:r>
      <w:r w:rsidRPr="001F107F">
        <w:rPr>
          <w:rFonts w:ascii="Helvetica" w:hAnsi="Helvetica"/>
          <w:color w:val="000000" w:themeColor="text1"/>
        </w:rPr>
        <w:t xml:space="preserve"> shared mutational event observed in three </w:t>
      </w:r>
      <w:del w:id="182" w:author="Joshua Lawrence" w:date="2024-06-20T08:16:00Z">
        <w:r w:rsidRPr="001F107F" w:rsidDel="004C468C">
          <w:rPr>
            <w:rFonts w:ascii="Helvetica" w:hAnsi="Helvetica"/>
            <w:color w:val="000000" w:themeColor="text1"/>
          </w:rPr>
          <w:delText xml:space="preserve">seemingly </w:delText>
        </w:r>
      </w:del>
      <w:r w:rsidRPr="001F107F">
        <w:rPr>
          <w:rFonts w:ascii="Helvetica" w:hAnsi="Helvetica"/>
          <w:color w:val="000000" w:themeColor="text1"/>
        </w:rPr>
        <w:t>independent</w:t>
      </w:r>
      <w:ins w:id="183" w:author="Joshua Lawrence" w:date="2024-06-20T08:16:00Z">
        <w:r w:rsidR="004C468C">
          <w:rPr>
            <w:rFonts w:ascii="Helvetica" w:hAnsi="Helvetica"/>
            <w:color w:val="000000" w:themeColor="text1"/>
          </w:rPr>
          <w:t>ly adapted</w:t>
        </w:r>
      </w:ins>
      <w:r w:rsidRPr="001F107F">
        <w:rPr>
          <w:rFonts w:ascii="Helvetica" w:hAnsi="Helvetica"/>
          <w:color w:val="000000" w:themeColor="text1"/>
        </w:rPr>
        <w:t xml:space="preserve"> MV-resistant strains (“mvR1_Nixon”, “mvR2_Nixon”, and “mvR3_Nixon”) was a </w:t>
      </w:r>
      <w:commentRangeStart w:id="184"/>
      <w:r w:rsidRPr="001F107F">
        <w:rPr>
          <w:rFonts w:ascii="Helvetica" w:hAnsi="Helvetica"/>
          <w:color w:val="000000" w:themeColor="text1"/>
        </w:rPr>
        <w:t xml:space="preserve">leucine to proline substitution in the </w:t>
      </w:r>
      <w:commentRangeStart w:id="185"/>
      <w:r w:rsidRPr="004C468C">
        <w:rPr>
          <w:rFonts w:ascii="Helvetica" w:hAnsi="Helvetica"/>
          <w:i/>
          <w:iCs/>
          <w:color w:val="000000" w:themeColor="text1"/>
          <w:rPrChange w:id="186" w:author="Joshua Lawrence" w:date="2024-06-20T08:16:00Z">
            <w:rPr>
              <w:rFonts w:ascii="Helvetica" w:hAnsi="Helvetica"/>
              <w:color w:val="000000" w:themeColor="text1"/>
            </w:rPr>
          </w:rPrChange>
        </w:rPr>
        <w:t>sll1180</w:t>
      </w:r>
      <w:commentRangeEnd w:id="185"/>
      <w:r w:rsidR="004C468C">
        <w:rPr>
          <w:rStyle w:val="CommentReference"/>
        </w:rPr>
        <w:commentReference w:id="185"/>
      </w:r>
      <w:r w:rsidRPr="001F107F">
        <w:rPr>
          <w:rFonts w:ascii="Helvetica" w:hAnsi="Helvetica"/>
          <w:color w:val="000000" w:themeColor="text1"/>
        </w:rPr>
        <w:t xml:space="preserve"> </w:t>
      </w:r>
      <w:commentRangeEnd w:id="184"/>
      <w:r w:rsidR="00B20F3C">
        <w:rPr>
          <w:rStyle w:val="CommentReference"/>
        </w:rPr>
        <w:commentReference w:id="184"/>
      </w:r>
      <w:r w:rsidRPr="001F107F">
        <w:rPr>
          <w:rFonts w:ascii="Helvetica" w:hAnsi="Helvetica"/>
          <w:color w:val="000000" w:themeColor="text1"/>
        </w:rPr>
        <w:t xml:space="preserve">gene encoding the inner permease of the S-layer type I secretion system. Interestingly, another strain (mvR6) from the same parent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harboured </w:t>
      </w:r>
      <w:commentRangeStart w:id="187"/>
      <w:r w:rsidRPr="001F107F">
        <w:rPr>
          <w:rFonts w:ascii="Helvetica" w:hAnsi="Helvetica"/>
          <w:color w:val="000000" w:themeColor="text1"/>
        </w:rPr>
        <w:t xml:space="preserve">another leucine to proline </w:t>
      </w:r>
      <w:commentRangeEnd w:id="187"/>
      <w:r w:rsidR="00B20F3C">
        <w:rPr>
          <w:rStyle w:val="CommentReference"/>
        </w:rPr>
        <w:commentReference w:id="187"/>
      </w:r>
      <w:r w:rsidRPr="001F107F">
        <w:rPr>
          <w:rFonts w:ascii="Helvetica" w:hAnsi="Helvetica"/>
          <w:color w:val="000000" w:themeColor="text1"/>
        </w:rPr>
        <w:t xml:space="preserve">substitutions in the gene sll1181, which is found in the same operon of sll1180 and encodes the translocase of the same </w:t>
      </w:r>
      <w:proofErr w:type="spellStart"/>
      <w:r w:rsidRPr="00EE472A">
        <w:rPr>
          <w:rFonts w:ascii="Helvetica" w:hAnsi="Helvetica"/>
          <w:i/>
          <w:iCs/>
          <w:color w:val="000000" w:themeColor="text1"/>
        </w:rPr>
        <w:t>hlyBD</w:t>
      </w:r>
      <w:proofErr w:type="spellEnd"/>
      <w:r w:rsidRPr="001F107F">
        <w:rPr>
          <w:rFonts w:ascii="Helvetica" w:hAnsi="Helvetica"/>
          <w:color w:val="000000" w:themeColor="text1"/>
        </w:rPr>
        <w:t xml:space="preserve"> secretion system.</w:t>
      </w:r>
      <w:r w:rsidR="000F1F9B">
        <w:rPr>
          <w:rFonts w:ascii="Helvetica" w:hAnsi="Helvetica"/>
          <w:color w:val="000000" w:themeColor="text1"/>
        </w:rPr>
        <w:t xml:space="preserve"> </w:t>
      </w:r>
      <w:r w:rsidRPr="001F107F">
        <w:rPr>
          <w:rFonts w:ascii="Helvetica" w:hAnsi="Helvetica"/>
          <w:color w:val="000000" w:themeColor="text1"/>
        </w:rPr>
        <w:t xml:space="preserve">An additional shared mutation event was detected in the ABC transporter encoded </w:t>
      </w:r>
      <w:r w:rsidR="00EE472A">
        <w:rPr>
          <w:rFonts w:ascii="Helvetica" w:hAnsi="Helvetica"/>
          <w:color w:val="000000" w:themeColor="text1"/>
        </w:rPr>
        <w:t>in the locus</w:t>
      </w:r>
      <w:r w:rsidRPr="001F107F">
        <w:rPr>
          <w:rFonts w:ascii="Helvetica" w:hAnsi="Helvetica"/>
          <w:color w:val="000000" w:themeColor="text1"/>
        </w:rPr>
        <w:t xml:space="preserve"> slr1174. </w:t>
      </w:r>
      <w:r w:rsidR="00EE472A">
        <w:rPr>
          <w:rFonts w:ascii="Helvetica" w:hAnsi="Helvetica"/>
          <w:color w:val="000000" w:themeColor="text1"/>
        </w:rPr>
        <w:t>For this mutational event</w:t>
      </w:r>
      <w:r w:rsidRPr="001F107F">
        <w:rPr>
          <w:rFonts w:ascii="Helvetica" w:hAnsi="Helvetica"/>
          <w:color w:val="000000" w:themeColor="text1"/>
        </w:rPr>
        <w:t xml:space="preserve">, 3 strains from the </w:t>
      </w:r>
      <w:commentRangeStart w:id="188"/>
      <w:r w:rsidRPr="001F107F">
        <w:rPr>
          <w:rFonts w:ascii="Helvetica" w:hAnsi="Helvetica"/>
          <w:color w:val="000000" w:themeColor="text1"/>
        </w:rPr>
        <w:t>Howe lab</w:t>
      </w:r>
      <w:ins w:id="189" w:author="Joshua Lawrence" w:date="2024-06-20T08:17:00Z">
        <w:r w:rsidR="004C468C">
          <w:rPr>
            <w:rFonts w:ascii="Helvetica" w:hAnsi="Helvetica"/>
            <w:color w:val="000000" w:themeColor="text1"/>
          </w:rPr>
          <w:t xml:space="preserve"> wild-</w:t>
        </w:r>
      </w:ins>
      <w:r w:rsidRPr="001F107F">
        <w:rPr>
          <w:rFonts w:ascii="Helvetica" w:hAnsi="Helvetica"/>
          <w:color w:val="000000" w:themeColor="text1"/>
        </w:rPr>
        <w:t>type</w:t>
      </w:r>
      <w:commentRangeEnd w:id="188"/>
      <w:r w:rsidR="004C468C">
        <w:rPr>
          <w:rStyle w:val="CommentReference"/>
        </w:rPr>
        <w:commentReference w:id="188"/>
      </w:r>
      <w:r w:rsidRPr="001F107F">
        <w:rPr>
          <w:rFonts w:ascii="Helvetica" w:hAnsi="Helvetica"/>
          <w:color w:val="000000" w:themeColor="text1"/>
        </w:rPr>
        <w:t xml:space="preserve"> all harboured an arginine to glutamate substitution at residue 115. One strain from the Nixon lab</w:t>
      </w:r>
      <w:ins w:id="190" w:author="Joshua Lawrence" w:date="2024-06-20T08:17:00Z">
        <w:r w:rsidR="004C468C">
          <w:rPr>
            <w:rFonts w:ascii="Helvetica" w:hAnsi="Helvetica"/>
            <w:color w:val="000000" w:themeColor="text1"/>
          </w:rPr>
          <w:t xml:space="preserve"> wild-</w:t>
        </w:r>
      </w:ins>
      <w:r w:rsidRPr="001F107F">
        <w:rPr>
          <w:rFonts w:ascii="Helvetica" w:hAnsi="Helvetica"/>
          <w:color w:val="000000" w:themeColor="text1"/>
        </w:rPr>
        <w:t xml:space="preserve">type </w:t>
      </w:r>
      <w:del w:id="191" w:author="Christopher J. Howe" w:date="2024-06-21T15:23:00Z">
        <w:r w:rsidRPr="001F107F" w:rsidDel="00B20F3C">
          <w:rPr>
            <w:rFonts w:ascii="Helvetica" w:hAnsi="Helvetica"/>
            <w:color w:val="000000" w:themeColor="text1"/>
          </w:rPr>
          <w:delText xml:space="preserve">encoded </w:delText>
        </w:r>
      </w:del>
      <w:ins w:id="192" w:author="Christopher J. Howe" w:date="2024-06-21T15:23:00Z">
        <w:r w:rsidR="00B20F3C">
          <w:rPr>
            <w:rFonts w:ascii="Helvetica" w:hAnsi="Helvetica"/>
            <w:color w:val="000000" w:themeColor="text1"/>
          </w:rPr>
          <w:t>had</w:t>
        </w:r>
        <w:r w:rsidR="00B20F3C" w:rsidRPr="001F107F">
          <w:rPr>
            <w:rFonts w:ascii="Helvetica" w:hAnsi="Helvetica"/>
            <w:color w:val="000000" w:themeColor="text1"/>
          </w:rPr>
          <w:t xml:space="preserve"> </w:t>
        </w:r>
      </w:ins>
      <w:r w:rsidRPr="001F107F">
        <w:rPr>
          <w:rFonts w:ascii="Helvetica" w:hAnsi="Helvetica"/>
          <w:color w:val="000000" w:themeColor="text1"/>
        </w:rPr>
        <w:t xml:space="preserve">a mutation in the same arginine </w:t>
      </w:r>
      <w:del w:id="193" w:author="Christopher J. Howe" w:date="2024-06-21T15:23:00Z">
        <w:r w:rsidRPr="001F107F" w:rsidDel="00B20F3C">
          <w:rPr>
            <w:rFonts w:ascii="Helvetica" w:hAnsi="Helvetica"/>
            <w:color w:val="000000" w:themeColor="text1"/>
          </w:rPr>
          <w:delText xml:space="preserve">residue </w:delText>
        </w:r>
      </w:del>
      <w:ins w:id="194" w:author="Christopher J. Howe" w:date="2024-06-21T15:23:00Z">
        <w:r w:rsidR="00B20F3C">
          <w:rPr>
            <w:rFonts w:ascii="Helvetica" w:hAnsi="Helvetica"/>
            <w:color w:val="000000" w:themeColor="text1"/>
          </w:rPr>
          <w:t>codon</w:t>
        </w:r>
        <w:r w:rsidR="00B20F3C" w:rsidRPr="001F107F">
          <w:rPr>
            <w:rFonts w:ascii="Helvetica" w:hAnsi="Helvetica"/>
            <w:color w:val="000000" w:themeColor="text1"/>
          </w:rPr>
          <w:t xml:space="preserve"> </w:t>
        </w:r>
      </w:ins>
      <w:r w:rsidRPr="001F107F">
        <w:rPr>
          <w:rFonts w:ascii="Helvetica" w:hAnsi="Helvetica"/>
          <w:color w:val="000000" w:themeColor="text1"/>
        </w:rPr>
        <w:t>but substituted to a histidine</w:t>
      </w:r>
      <w:ins w:id="195" w:author="Christopher J. Howe" w:date="2024-06-21T15:24:00Z">
        <w:r w:rsidR="00B20F3C">
          <w:rPr>
            <w:rFonts w:ascii="Helvetica" w:hAnsi="Helvetica"/>
            <w:color w:val="000000" w:themeColor="text1"/>
          </w:rPr>
          <w:t xml:space="preserve"> codon</w:t>
        </w:r>
      </w:ins>
      <w:r w:rsidRPr="001F107F">
        <w:rPr>
          <w:rFonts w:ascii="Helvetica" w:hAnsi="Helvetica"/>
          <w:color w:val="000000" w:themeColor="text1"/>
        </w:rPr>
        <w:t xml:space="preserve">. This protein and the same </w:t>
      </w:r>
      <w:commentRangeStart w:id="196"/>
      <w:r w:rsidRPr="001F107F">
        <w:rPr>
          <w:rFonts w:ascii="Helvetica" w:hAnsi="Helvetica"/>
          <w:color w:val="000000" w:themeColor="text1"/>
        </w:rPr>
        <w:t xml:space="preserve">arginine residue </w:t>
      </w:r>
      <w:proofErr w:type="gramStart"/>
      <w:r w:rsidRPr="001F107F">
        <w:rPr>
          <w:rFonts w:ascii="Helvetica" w:hAnsi="Helvetica"/>
          <w:color w:val="000000" w:themeColor="text1"/>
        </w:rPr>
        <w:t>has</w:t>
      </w:r>
      <w:proofErr w:type="gramEnd"/>
      <w:r w:rsidRPr="001F107F">
        <w:rPr>
          <w:rFonts w:ascii="Helvetica" w:hAnsi="Helvetica"/>
          <w:color w:val="000000" w:themeColor="text1"/>
        </w:rPr>
        <w:t xml:space="preserve"> been </w:t>
      </w:r>
      <w:commentRangeEnd w:id="196"/>
      <w:r w:rsidR="00B20F3C">
        <w:rPr>
          <w:rStyle w:val="CommentReference"/>
        </w:rPr>
        <w:commentReference w:id="196"/>
      </w:r>
      <w:r w:rsidRPr="001F107F">
        <w:rPr>
          <w:rFonts w:ascii="Helvetica" w:hAnsi="Helvetica"/>
          <w:color w:val="000000" w:themeColor="text1"/>
        </w:rPr>
        <w:t xml:space="preserve">demonstrated to confer resistance to MV </w:t>
      </w:r>
      <w:r w:rsidR="00520761">
        <w:rPr>
          <w:rFonts w:ascii="Helvetica" w:hAnsi="Helvetica"/>
          <w:color w:val="000000" w:themeColor="text1"/>
        </w:rPr>
        <w:t>in a previous study</w:t>
      </w:r>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0F1F9B" w:rsidRPr="000F1F9B">
            <w:rPr>
              <w:rFonts w:ascii="Helvetica" w:hAnsi="Helvetica"/>
              <w:color w:val="000000"/>
              <w:vertAlign w:val="superscript"/>
            </w:rPr>
            <w:t>26</w:t>
          </w:r>
        </w:sdtContent>
      </w:sdt>
      <w:r w:rsidRPr="001F107F">
        <w:rPr>
          <w:rFonts w:ascii="Helvetica" w:hAnsi="Helvetica"/>
          <w:color w:val="000000" w:themeColor="text1"/>
        </w:rPr>
        <w:t xml:space="preserve"> , thereby directly corroborating their findings. An additional shared phenylalanine to cysteine substitution in three strains from the Nixon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was observed in the gene slr1609, encoding an AMP-binding protein with predicted acyl-CoA synthetase activity. Additional unique mutations were detected in a </w:t>
      </w:r>
      <w:commentRangeStart w:id="197"/>
      <w:r w:rsidRPr="001F107F">
        <w:rPr>
          <w:rFonts w:ascii="Helvetica" w:hAnsi="Helvetica"/>
          <w:color w:val="000000" w:themeColor="text1"/>
        </w:rPr>
        <w:t>NAD(P)H dehydrogenase subunit</w:t>
      </w:r>
      <w:commentRangeEnd w:id="197"/>
      <w:r w:rsidR="001104F2">
        <w:rPr>
          <w:rStyle w:val="CommentReference"/>
        </w:rPr>
        <w:commentReference w:id="197"/>
      </w:r>
      <w:r w:rsidR="00EE472A">
        <w:rPr>
          <w:rFonts w:ascii="Helvetica" w:hAnsi="Helvetica"/>
          <w:color w:val="000000" w:themeColor="text1"/>
        </w:rPr>
        <w:t xml:space="preserve">, </w:t>
      </w:r>
      <w:r w:rsidRPr="001F107F">
        <w:rPr>
          <w:rFonts w:ascii="Helvetica" w:hAnsi="Helvetica"/>
          <w:color w:val="000000" w:themeColor="text1"/>
        </w:rPr>
        <w:t xml:space="preserve">as shown in Table 1. Interestingly, MV-resistant strains only </w:t>
      </w:r>
      <w:commentRangeStart w:id="198"/>
      <w:del w:id="199" w:author="Christopher J. Howe" w:date="2024-06-21T15:24:00Z">
        <w:r w:rsidRPr="001F107F" w:rsidDel="00B20F3C">
          <w:rPr>
            <w:rFonts w:ascii="Helvetica" w:hAnsi="Helvetica"/>
            <w:color w:val="000000" w:themeColor="text1"/>
          </w:rPr>
          <w:delText xml:space="preserve">encoded </w:delText>
        </w:r>
      </w:del>
      <w:ins w:id="200" w:author="Christopher J. Howe" w:date="2024-06-21T15:25:00Z">
        <w:r w:rsidR="00B20F3C">
          <w:rPr>
            <w:rFonts w:ascii="Helvetica" w:hAnsi="Helvetica"/>
            <w:color w:val="000000" w:themeColor="text1"/>
          </w:rPr>
          <w:t>showed</w:t>
        </w:r>
      </w:ins>
      <w:ins w:id="201" w:author="Christopher J. Howe" w:date="2024-06-21T15:24:00Z">
        <w:r w:rsidR="00B20F3C" w:rsidRPr="001F107F">
          <w:rPr>
            <w:rFonts w:ascii="Helvetica" w:hAnsi="Helvetica"/>
            <w:color w:val="000000" w:themeColor="text1"/>
          </w:rPr>
          <w:t xml:space="preserve"> </w:t>
        </w:r>
        <w:commentRangeEnd w:id="198"/>
        <w:r w:rsidR="00B20F3C">
          <w:rPr>
            <w:rStyle w:val="CommentReference"/>
          </w:rPr>
          <w:commentReference w:id="198"/>
        </w:r>
      </w:ins>
      <w:r w:rsidRPr="001F107F">
        <w:rPr>
          <w:rFonts w:ascii="Helvetica" w:hAnsi="Helvetica"/>
          <w:color w:val="000000" w:themeColor="text1"/>
        </w:rPr>
        <w:t xml:space="preserve">between one to a maximum of 3 (for mvR6_Nixon) non-synonymous mutations with variant frequency greater than 75%. </w:t>
      </w:r>
      <w:commentRangeStart w:id="202"/>
      <w:r w:rsidRPr="001F107F">
        <w:rPr>
          <w:rFonts w:ascii="Helvetica" w:hAnsi="Helvetica"/>
          <w:color w:val="000000" w:themeColor="text1"/>
        </w:rPr>
        <w:t>One outlier was mvR09_Howe, which showed no</w:t>
      </w:r>
      <w:del w:id="203" w:author="Christopher J. Howe" w:date="2024-06-21T15:25:00Z">
        <w:r w:rsidRPr="001F107F" w:rsidDel="00B20F3C">
          <w:rPr>
            <w:rFonts w:ascii="Helvetica" w:hAnsi="Helvetica"/>
            <w:color w:val="000000" w:themeColor="text1"/>
          </w:rPr>
          <w:delText>ne</w:delText>
        </w:r>
      </w:del>
      <w:r w:rsidRPr="001F107F">
        <w:rPr>
          <w:rFonts w:ascii="Helvetica" w:hAnsi="Helvetica"/>
          <w:color w:val="000000" w:themeColor="text1"/>
        </w:rPr>
        <w:t xml:space="preserve"> non-synonymous mutations </w:t>
      </w:r>
      <w:del w:id="204" w:author="Christopher J. Howe" w:date="2024-06-21T15:25:00Z">
        <w:r w:rsidRPr="001F107F" w:rsidDel="00B20F3C">
          <w:rPr>
            <w:rFonts w:ascii="Helvetica" w:hAnsi="Helvetica"/>
            <w:color w:val="000000" w:themeColor="text1"/>
          </w:rPr>
          <w:delText xml:space="preserve">greater </w:delText>
        </w:r>
      </w:del>
      <w:ins w:id="205" w:author="Christopher J. Howe" w:date="2024-06-21T15:25:00Z">
        <w:r w:rsidR="00B20F3C">
          <w:rPr>
            <w:rFonts w:ascii="Helvetica" w:hAnsi="Helvetica"/>
            <w:color w:val="000000" w:themeColor="text1"/>
          </w:rPr>
          <w:t>above</w:t>
        </w:r>
        <w:r w:rsidR="00B20F3C" w:rsidRPr="001F107F">
          <w:rPr>
            <w:rFonts w:ascii="Helvetica" w:hAnsi="Helvetica"/>
            <w:color w:val="000000" w:themeColor="text1"/>
          </w:rPr>
          <w:t xml:space="preserve"> </w:t>
        </w:r>
      </w:ins>
      <w:r w:rsidRPr="001F107F">
        <w:rPr>
          <w:rFonts w:ascii="Helvetica" w:hAnsi="Helvetica"/>
          <w:color w:val="000000" w:themeColor="text1"/>
        </w:rPr>
        <w:t xml:space="preserve">than the frequency threshold. </w:t>
      </w:r>
      <w:commentRangeEnd w:id="202"/>
      <w:r w:rsidR="004C468C">
        <w:rPr>
          <w:rStyle w:val="CommentReference"/>
        </w:rPr>
        <w:commentReference w:id="202"/>
      </w:r>
      <w:r w:rsidRPr="001F107F">
        <w:rPr>
          <w:rFonts w:ascii="Helvetica" w:hAnsi="Helvetica"/>
          <w:color w:val="000000" w:themeColor="text1"/>
        </w:rPr>
        <w:t xml:space="preserve">All strains encoded additional synonymous mutations and in genomic regions outside annotated coding sequences as listed in the SI. Leveraging the high coverage obtained by our deep sequencing experiments, we calculated the frequency of each base among the reads at </w:t>
      </w:r>
      <w:r w:rsidRPr="001F107F">
        <w:rPr>
          <w:rFonts w:ascii="Helvetica" w:hAnsi="Helvetica"/>
          <w:color w:val="000000" w:themeColor="text1"/>
        </w:rPr>
        <w:lastRenderedPageBreak/>
        <w:t>the locations of the mutations in the corresponding wild-type strains</w:t>
      </w:r>
      <w:commentRangeStart w:id="206"/>
      <w:r w:rsidRPr="001F107F">
        <w:rPr>
          <w:rFonts w:ascii="Helvetica" w:hAnsi="Helvetica"/>
          <w:color w:val="000000" w:themeColor="text1"/>
        </w:rPr>
        <w:t xml:space="preserve">. As observed in Table 1, we observed a clear </w:t>
      </w:r>
      <w:r w:rsidR="00EE472A">
        <w:rPr>
          <w:rFonts w:ascii="Helvetica" w:hAnsi="Helvetica"/>
          <w:color w:val="000000" w:themeColor="text1"/>
        </w:rPr>
        <w:t>parent</w:t>
      </w:r>
      <w:r w:rsidRPr="001F107F">
        <w:rPr>
          <w:rFonts w:ascii="Helvetica" w:hAnsi="Helvetica"/>
          <w:color w:val="000000" w:themeColor="text1"/>
        </w:rPr>
        <w:t>-dependent enrichment of variants</w:t>
      </w:r>
      <w:ins w:id="207" w:author="Joshua Lawrence" w:date="2024-06-20T08:20:00Z">
        <w:r w:rsidR="00E552F6">
          <w:rPr>
            <w:rFonts w:ascii="Helvetica" w:hAnsi="Helvetica"/>
            <w:color w:val="000000" w:themeColor="text1"/>
          </w:rPr>
          <w:t xml:space="preserve">, in which </w:t>
        </w:r>
      </w:ins>
      <w:ins w:id="208" w:author="Joshua Lawrence" w:date="2024-06-20T08:21:00Z">
        <w:r w:rsidR="00E552F6">
          <w:rPr>
            <w:rFonts w:ascii="Helvetica" w:hAnsi="Helvetica"/>
            <w:color w:val="000000" w:themeColor="text1"/>
          </w:rPr>
          <w:t>mutations found across multiple independently adapted strains only emerged if the</w:t>
        </w:r>
      </w:ins>
      <w:ins w:id="209" w:author="Joshua Lawrence" w:date="2024-06-20T08:22:00Z">
        <w:r w:rsidR="00E552F6">
          <w:rPr>
            <w:rFonts w:ascii="Helvetica" w:hAnsi="Helvetica"/>
            <w:color w:val="000000" w:themeColor="text1"/>
          </w:rPr>
          <w:t>ir parent strain harboured those alleles at low-frequencies</w:t>
        </w:r>
      </w:ins>
      <w:ins w:id="210" w:author="Joshua Lawrence" w:date="2024-06-20T08:23:00Z">
        <w:r w:rsidR="00E552F6">
          <w:rPr>
            <w:rFonts w:ascii="Helvetica" w:hAnsi="Helvetica"/>
            <w:color w:val="000000" w:themeColor="text1"/>
          </w:rPr>
          <w:t xml:space="preserve">. </w:t>
        </w:r>
      </w:ins>
      <w:del w:id="211" w:author="Joshua Lawrence" w:date="2024-06-20T08:20:00Z">
        <w:r w:rsidRPr="001F107F" w:rsidDel="00E552F6">
          <w:rPr>
            <w:rFonts w:ascii="Helvetica" w:hAnsi="Helvetica"/>
            <w:color w:val="000000" w:themeColor="text1"/>
          </w:rPr>
          <w:delText xml:space="preserve"> </w:delText>
        </w:r>
      </w:del>
      <w:commentRangeEnd w:id="206"/>
      <w:del w:id="212" w:author="Joshua Lawrence" w:date="2024-06-20T08:23:00Z">
        <w:r w:rsidR="00E552F6" w:rsidDel="00E552F6">
          <w:rPr>
            <w:rStyle w:val="CommentReference"/>
          </w:rPr>
          <w:commentReference w:id="206"/>
        </w:r>
        <w:r w:rsidRPr="001F107F" w:rsidDel="00E552F6">
          <w:rPr>
            <w:rFonts w:ascii="Helvetica" w:hAnsi="Helvetica"/>
            <w:color w:val="000000" w:themeColor="text1"/>
          </w:rPr>
          <w:delText xml:space="preserve">corresponding to the shared mutational events. </w:delText>
        </w:r>
      </w:del>
      <w:r w:rsidRPr="001F107F">
        <w:rPr>
          <w:rFonts w:ascii="Helvetica" w:hAnsi="Helvetica"/>
          <w:color w:val="000000" w:themeColor="text1"/>
        </w:rPr>
        <w:t>For example, for the mutation in the</w:t>
      </w:r>
      <w:ins w:id="213" w:author="Christopher J. Howe" w:date="2024-06-21T15:25:00Z">
        <w:r w:rsidR="00B20F3C">
          <w:rPr>
            <w:rFonts w:ascii="Helvetica" w:hAnsi="Helvetica"/>
            <w:color w:val="000000" w:themeColor="text1"/>
          </w:rPr>
          <w:t xml:space="preserve"> </w:t>
        </w:r>
      </w:ins>
      <w:del w:id="214" w:author="Joshua Lawrence" w:date="2024-06-20T08:20:00Z">
        <w:r w:rsidRPr="001F107F" w:rsidDel="00E552F6">
          <w:rPr>
            <w:rFonts w:ascii="Helvetica" w:hAnsi="Helvetica"/>
            <w:color w:val="000000" w:themeColor="text1"/>
          </w:rPr>
          <w:delText xml:space="preserve"> </w:delText>
        </w:r>
      </w:del>
      <w:r w:rsidRPr="001F107F">
        <w:rPr>
          <w:rFonts w:ascii="Helvetica" w:hAnsi="Helvetica"/>
          <w:color w:val="000000" w:themeColor="text1"/>
        </w:rPr>
        <w:t xml:space="preserve">sll1180 gene, we detected a polymorphic site where 10.4% of the reads from the Nixon wild type strain showed the same base that was mutated in the three Nixon MV-resistant strains. On the other hand, </w:t>
      </w:r>
      <w:ins w:id="215" w:author="Joshua Lawrence" w:date="2024-06-20T08:23:00Z">
        <w:r w:rsidR="00E552F6">
          <w:rPr>
            <w:rFonts w:ascii="Helvetica" w:hAnsi="Helvetica"/>
            <w:color w:val="000000" w:themeColor="text1"/>
          </w:rPr>
          <w:t>no reads from the Howe wild-type s</w:t>
        </w:r>
      </w:ins>
      <w:ins w:id="216" w:author="Joshua Lawrence" w:date="2024-06-20T08:24:00Z">
        <w:r w:rsidR="00E552F6">
          <w:rPr>
            <w:rFonts w:ascii="Helvetica" w:hAnsi="Helvetica"/>
            <w:color w:val="000000" w:themeColor="text1"/>
          </w:rPr>
          <w:t xml:space="preserve">howed the presence of this polymorphism, with no adapted strain exhibiting a mutation in </w:t>
        </w:r>
        <w:commentRangeStart w:id="217"/>
        <w:r w:rsidR="00E552F6">
          <w:rPr>
            <w:rFonts w:ascii="Helvetica" w:hAnsi="Helvetica"/>
            <w:i/>
            <w:iCs/>
            <w:color w:val="000000" w:themeColor="text1"/>
          </w:rPr>
          <w:t>sll1180</w:t>
        </w:r>
      </w:ins>
      <w:commentRangeEnd w:id="217"/>
      <w:ins w:id="218" w:author="Joshua Lawrence" w:date="2024-06-21T00:44:00Z">
        <w:r w:rsidR="001104F2">
          <w:rPr>
            <w:rStyle w:val="CommentReference"/>
          </w:rPr>
          <w:commentReference w:id="217"/>
        </w:r>
      </w:ins>
      <w:ins w:id="219" w:author="Joshua Lawrence" w:date="2024-06-20T08:24:00Z">
        <w:r w:rsidR="00E552F6">
          <w:rPr>
            <w:rFonts w:ascii="Helvetica" w:hAnsi="Helvetica"/>
            <w:color w:val="000000" w:themeColor="text1"/>
          </w:rPr>
          <w:t>.</w:t>
        </w:r>
        <w:r w:rsidR="00E552F6">
          <w:rPr>
            <w:rFonts w:ascii="Helvetica" w:hAnsi="Helvetica"/>
            <w:i/>
            <w:iCs/>
            <w:color w:val="000000" w:themeColor="text1"/>
          </w:rPr>
          <w:t xml:space="preserve"> </w:t>
        </w:r>
      </w:ins>
      <w:del w:id="220" w:author="Joshua Lawrence" w:date="2024-06-20T08:24:00Z">
        <w:r w:rsidRPr="001F107F" w:rsidDel="00E552F6">
          <w:rPr>
            <w:rFonts w:ascii="Helvetica" w:hAnsi="Helvetica"/>
            <w:color w:val="000000" w:themeColor="text1"/>
          </w:rPr>
          <w:delText xml:space="preserve">100% of the reads from the Howe wild type at the same location were equal to the reference base. </w:delText>
        </w:r>
      </w:del>
      <w:r w:rsidRPr="001F107F">
        <w:rPr>
          <w:rFonts w:ascii="Helvetica" w:hAnsi="Helvetica"/>
          <w:color w:val="000000" w:themeColor="text1"/>
        </w:rPr>
        <w:t xml:space="preserve">The same is true for the other shared mutational events in slr1174 and slr1609. This indicates that the shared mutations observed in MV-resistant strains were already present at low frequencies in the wild-type populations and became enriched </w:t>
      </w:r>
      <w:commentRangeStart w:id="221"/>
      <w:r w:rsidR="00E91961">
        <w:rPr>
          <w:rFonts w:ascii="Helvetica" w:hAnsi="Helvetica"/>
          <w:noProof/>
          <w:color w:val="000000" w:themeColor="text1"/>
        </w:rPr>
        <w:drawing>
          <wp:anchor distT="0" distB="0" distL="114300" distR="114300" simplePos="0" relativeHeight="251679232" behindDoc="0" locked="0" layoutInCell="1" allowOverlap="1" wp14:anchorId="5A167AC4" wp14:editId="3BBD11F2">
            <wp:simplePos x="0" y="0"/>
            <wp:positionH relativeFrom="margin">
              <wp:posOffset>526010</wp:posOffset>
            </wp:positionH>
            <wp:positionV relativeFrom="margin">
              <wp:posOffset>1884045</wp:posOffset>
            </wp:positionV>
            <wp:extent cx="4779645" cy="5499100"/>
            <wp:effectExtent l="0" t="0" r="0" b="0"/>
            <wp:wrapTopAndBottom/>
            <wp:docPr id="162067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9412" name="Picture 16206794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9645" cy="5499100"/>
                    </a:xfrm>
                    <a:prstGeom prst="rect">
                      <a:avLst/>
                    </a:prstGeom>
                  </pic:spPr>
                </pic:pic>
              </a:graphicData>
            </a:graphic>
            <wp14:sizeRelH relativeFrom="margin">
              <wp14:pctWidth>0</wp14:pctWidth>
            </wp14:sizeRelH>
            <wp14:sizeRelV relativeFrom="margin">
              <wp14:pctHeight>0</wp14:pctHeight>
            </wp14:sizeRelV>
          </wp:anchor>
        </w:drawing>
      </w:r>
      <w:commentRangeEnd w:id="221"/>
      <w:r w:rsidR="00E552F6">
        <w:rPr>
          <w:rStyle w:val="CommentReference"/>
        </w:rPr>
        <w:commentReference w:id="221"/>
      </w:r>
      <w:r w:rsidRPr="001F107F">
        <w:rPr>
          <w:rFonts w:ascii="Helvetica" w:hAnsi="Helvetica"/>
          <w:color w:val="000000" w:themeColor="text1"/>
        </w:rPr>
        <w:t>following MV treatment.</w:t>
      </w:r>
    </w:p>
    <w:p w14:paraId="40F43B84" w14:textId="72C2F1A4" w:rsidR="000F1F9B" w:rsidRPr="00E91961" w:rsidRDefault="00E91961" w:rsidP="00E91961">
      <w:pPr>
        <w:rPr>
          <w:rFonts w:ascii="Helvetica" w:hAnsi="Helvetica"/>
          <w:sz w:val="22"/>
          <w:szCs w:val="22"/>
        </w:rPr>
      </w:pPr>
      <w:r w:rsidRPr="00E91961">
        <w:rPr>
          <w:rFonts w:ascii="Helvetica" w:hAnsi="Helvetica"/>
          <w:b/>
          <w:bCs/>
          <w:sz w:val="22"/>
          <w:szCs w:val="22"/>
        </w:rPr>
        <w:t>Figure 2</w:t>
      </w:r>
      <w:r>
        <w:rPr>
          <w:rFonts w:ascii="Helvetica" w:hAnsi="Helvetica"/>
          <w:b/>
          <w:bCs/>
          <w:sz w:val="22"/>
          <w:szCs w:val="22"/>
        </w:rPr>
        <w:t>.</w:t>
      </w:r>
      <w:r>
        <w:rPr>
          <w:rFonts w:ascii="Helvetica" w:hAnsi="Helvetica"/>
          <w:sz w:val="22"/>
          <w:szCs w:val="22"/>
        </w:rPr>
        <w:t xml:space="preserve"> </w:t>
      </w:r>
      <w:r w:rsidRPr="000F1F9B">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w:t>
      </w:r>
      <w:r w:rsidRPr="000F1F9B">
        <w:rPr>
          <w:rFonts w:ascii="Helvetica" w:hAnsi="Helvetica"/>
          <w:sz w:val="22"/>
          <w:szCs w:val="22"/>
        </w:rPr>
        <w:lastRenderedPageBreak/>
        <w:t xml:space="preserve">lines indicate non-synonymous mutations within coding sequences (CDSs). All depicted </w:t>
      </w:r>
      <w:proofErr w:type="spellStart"/>
      <w:r w:rsidRPr="000F1F9B">
        <w:rPr>
          <w:rFonts w:ascii="Helvetica" w:hAnsi="Helvetica"/>
          <w:sz w:val="22"/>
          <w:szCs w:val="22"/>
        </w:rPr>
        <w:t>muta</w:t>
      </w:r>
      <w:proofErr w:type="spellEnd"/>
      <w:r w:rsidRPr="000F1F9B">
        <w:rPr>
          <w:rFonts w:ascii="Helvetica" w:hAnsi="Helvetica"/>
          <w:sz w:val="22"/>
          <w:szCs w:val="22"/>
        </w:rPr>
        <w:t xml:space="preserve">- </w:t>
      </w:r>
      <w:proofErr w:type="spellStart"/>
      <w:r w:rsidRPr="000F1F9B">
        <w:rPr>
          <w:rFonts w:ascii="Helvetica" w:hAnsi="Helvetica"/>
          <w:sz w:val="22"/>
          <w:szCs w:val="22"/>
        </w:rPr>
        <w:t>tions</w:t>
      </w:r>
      <w:proofErr w:type="spellEnd"/>
      <w:r w:rsidRPr="000F1F9B">
        <w:rPr>
          <w:rFonts w:ascii="Helvetica" w:hAnsi="Helvetica"/>
          <w:sz w:val="22"/>
          <w:szCs w:val="22"/>
        </w:rPr>
        <w:t xml:space="preserve"> have been filtered to exclude those present in respective background strains</w:t>
      </w:r>
      <w:bookmarkStart w:id="222" w:name="Xebf29aab0041c0e4ea6f6f7bc85e8481ec26a28"/>
      <w:bookmarkEnd w:id="158"/>
    </w:p>
    <w:tbl>
      <w:tblPr>
        <w:tblStyle w:val="PlainTable2"/>
        <w:tblW w:w="0" w:type="auto"/>
        <w:tblLook w:val="04A0" w:firstRow="1" w:lastRow="0" w:firstColumn="1" w:lastColumn="0" w:noHBand="0" w:noVBand="1"/>
      </w:tblPr>
      <w:tblGrid>
        <w:gridCol w:w="1072"/>
        <w:gridCol w:w="1954"/>
        <w:gridCol w:w="2291"/>
        <w:gridCol w:w="1328"/>
        <w:gridCol w:w="1575"/>
        <w:gridCol w:w="1140"/>
      </w:tblGrid>
      <w:tr w:rsidR="000F1F9B" w:rsidRPr="000F1F9B" w14:paraId="4147FA7A" w14:textId="77777777" w:rsidTr="000F1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8C8FE"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Locus </w:t>
            </w:r>
          </w:p>
        </w:tc>
        <w:tc>
          <w:tcPr>
            <w:tcW w:w="0" w:type="auto"/>
            <w:hideMark/>
          </w:tcPr>
          <w:p w14:paraId="2A93871A"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Strains </w:t>
            </w:r>
          </w:p>
        </w:tc>
        <w:tc>
          <w:tcPr>
            <w:tcW w:w="0" w:type="auto"/>
            <w:hideMark/>
          </w:tcPr>
          <w:p w14:paraId="78B2A737"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Description </w:t>
            </w:r>
          </w:p>
        </w:tc>
        <w:tc>
          <w:tcPr>
            <w:tcW w:w="0" w:type="auto"/>
            <w:hideMark/>
          </w:tcPr>
          <w:p w14:paraId="78C5E0B6"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Variant % </w:t>
            </w:r>
          </w:p>
        </w:tc>
        <w:tc>
          <w:tcPr>
            <w:tcW w:w="0" w:type="auto"/>
            <w:hideMark/>
          </w:tcPr>
          <w:p w14:paraId="5A4AB05C"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Variant % in WT </w:t>
            </w:r>
          </w:p>
        </w:tc>
        <w:tc>
          <w:tcPr>
            <w:tcW w:w="0" w:type="auto"/>
            <w:hideMark/>
          </w:tcPr>
          <w:p w14:paraId="7E5C9834"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Mutation </w:t>
            </w:r>
          </w:p>
        </w:tc>
      </w:tr>
      <w:tr w:rsidR="000F1F9B" w:rsidRPr="000F1F9B" w14:paraId="125E173E"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0F044"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sll1180 </w:t>
            </w:r>
          </w:p>
        </w:tc>
        <w:tc>
          <w:tcPr>
            <w:tcW w:w="0" w:type="auto"/>
            <w:hideMark/>
          </w:tcPr>
          <w:p w14:paraId="7EEE214A"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mvR01_Nixon, mvR02_Nixon, mvR03_Nixon </w:t>
            </w:r>
          </w:p>
        </w:tc>
        <w:tc>
          <w:tcPr>
            <w:tcW w:w="0" w:type="auto"/>
            <w:hideMark/>
          </w:tcPr>
          <w:p w14:paraId="108003C1"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peptidase domain-containing ABC transporter </w:t>
            </w:r>
            <w:proofErr w:type="spellStart"/>
            <w:r w:rsidRPr="000F1F9B">
              <w:rPr>
                <w:rFonts w:ascii="NimbusSanL" w:eastAsia="Times New Roman" w:hAnsi="NimbusSanL" w:cs="Times New Roman"/>
                <w:sz w:val="22"/>
                <w:szCs w:val="22"/>
                <w:lang w:eastAsia="en-GB"/>
              </w:rPr>
              <w:t>HlyB</w:t>
            </w:r>
            <w:proofErr w:type="spellEnd"/>
            <w:r w:rsidRPr="000F1F9B">
              <w:rPr>
                <w:rFonts w:ascii="NimbusSanL" w:eastAsia="Times New Roman" w:hAnsi="NimbusSanL" w:cs="Times New Roman"/>
                <w:sz w:val="22"/>
                <w:szCs w:val="22"/>
                <w:lang w:eastAsia="en-GB"/>
              </w:rPr>
              <w:t xml:space="preserve"> </w:t>
            </w:r>
          </w:p>
        </w:tc>
        <w:tc>
          <w:tcPr>
            <w:tcW w:w="0" w:type="auto"/>
            <w:hideMark/>
          </w:tcPr>
          <w:p w14:paraId="1A1CC953"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100%, 99.80%, 100.00% </w:t>
            </w:r>
          </w:p>
        </w:tc>
        <w:tc>
          <w:tcPr>
            <w:tcW w:w="0" w:type="auto"/>
            <w:hideMark/>
          </w:tcPr>
          <w:p w14:paraId="5D643032"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Nixon:10.4% </w:t>
            </w:r>
          </w:p>
        </w:tc>
        <w:tc>
          <w:tcPr>
            <w:tcW w:w="0" w:type="auto"/>
            <w:hideMark/>
          </w:tcPr>
          <w:p w14:paraId="6799CD19"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L139P </w:t>
            </w:r>
          </w:p>
        </w:tc>
      </w:tr>
      <w:tr w:rsidR="000F1F9B" w:rsidRPr="000F1F9B" w14:paraId="76886F4D"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3EAE7339"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sll1181 </w:t>
            </w:r>
          </w:p>
        </w:tc>
        <w:tc>
          <w:tcPr>
            <w:tcW w:w="0" w:type="auto"/>
            <w:hideMark/>
          </w:tcPr>
          <w:p w14:paraId="45873968"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mvR06_Nixon </w:t>
            </w:r>
          </w:p>
        </w:tc>
        <w:tc>
          <w:tcPr>
            <w:tcW w:w="0" w:type="auto"/>
            <w:hideMark/>
          </w:tcPr>
          <w:p w14:paraId="6FB2339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ABC family efflux transporter periplasmic adaptor subunit (</w:t>
            </w:r>
            <w:proofErr w:type="spellStart"/>
            <w:r w:rsidRPr="000F1F9B">
              <w:rPr>
                <w:rFonts w:ascii="NimbusSanL" w:eastAsia="Times New Roman" w:hAnsi="NimbusSanL" w:cs="Times New Roman"/>
                <w:sz w:val="22"/>
                <w:szCs w:val="22"/>
                <w:lang w:eastAsia="en-GB"/>
              </w:rPr>
              <w:t>HlyD</w:t>
            </w:r>
            <w:proofErr w:type="spellEnd"/>
            <w:r w:rsidRPr="000F1F9B">
              <w:rPr>
                <w:rFonts w:ascii="NimbusSanL" w:eastAsia="Times New Roman" w:hAnsi="NimbusSanL" w:cs="Times New Roman"/>
                <w:sz w:val="22"/>
                <w:szCs w:val="22"/>
                <w:lang w:eastAsia="en-GB"/>
              </w:rPr>
              <w:t xml:space="preserve">) </w:t>
            </w:r>
          </w:p>
        </w:tc>
        <w:tc>
          <w:tcPr>
            <w:tcW w:w="0" w:type="auto"/>
            <w:hideMark/>
          </w:tcPr>
          <w:p w14:paraId="22729F9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83.10% </w:t>
            </w:r>
          </w:p>
        </w:tc>
        <w:tc>
          <w:tcPr>
            <w:tcW w:w="0" w:type="auto"/>
            <w:hideMark/>
          </w:tcPr>
          <w:p w14:paraId="22606AD9"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Nixon:0% </w:t>
            </w:r>
          </w:p>
        </w:tc>
        <w:tc>
          <w:tcPr>
            <w:tcW w:w="0" w:type="auto"/>
            <w:hideMark/>
          </w:tcPr>
          <w:p w14:paraId="67EFD34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L115P </w:t>
            </w:r>
          </w:p>
        </w:tc>
      </w:tr>
      <w:tr w:rsidR="000F1F9B" w:rsidRPr="000F1F9B" w14:paraId="1EF0659F"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2E57D"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slr1174 </w:t>
            </w:r>
          </w:p>
        </w:tc>
        <w:tc>
          <w:tcPr>
            <w:tcW w:w="0" w:type="auto"/>
            <w:hideMark/>
          </w:tcPr>
          <w:p w14:paraId="34CAEAAA"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mvR10_Howe, mvR11_Howe, mvR12_Howe </w:t>
            </w:r>
          </w:p>
        </w:tc>
        <w:tc>
          <w:tcPr>
            <w:tcW w:w="0" w:type="auto"/>
            <w:hideMark/>
          </w:tcPr>
          <w:p w14:paraId="67995824"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ABC-2 family transporter protein </w:t>
            </w:r>
          </w:p>
        </w:tc>
        <w:tc>
          <w:tcPr>
            <w:tcW w:w="0" w:type="auto"/>
            <w:hideMark/>
          </w:tcPr>
          <w:p w14:paraId="00D75BDC"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100%, 100.00%, 100.00% </w:t>
            </w:r>
          </w:p>
        </w:tc>
        <w:tc>
          <w:tcPr>
            <w:tcW w:w="0" w:type="auto"/>
            <w:hideMark/>
          </w:tcPr>
          <w:p w14:paraId="60EBC749"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6.7% Nixon:0% </w:t>
            </w:r>
          </w:p>
        </w:tc>
        <w:tc>
          <w:tcPr>
            <w:tcW w:w="0" w:type="auto"/>
            <w:hideMark/>
          </w:tcPr>
          <w:p w14:paraId="5049167C"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R115G </w:t>
            </w:r>
          </w:p>
        </w:tc>
      </w:tr>
      <w:tr w:rsidR="000F1F9B" w:rsidRPr="000F1F9B" w14:paraId="70D5835B"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07773EAF"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slr1174 </w:t>
            </w:r>
          </w:p>
        </w:tc>
        <w:tc>
          <w:tcPr>
            <w:tcW w:w="0" w:type="auto"/>
            <w:hideMark/>
          </w:tcPr>
          <w:p w14:paraId="04AC82B7"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mvR06_Nixon </w:t>
            </w:r>
          </w:p>
        </w:tc>
        <w:tc>
          <w:tcPr>
            <w:tcW w:w="0" w:type="auto"/>
            <w:hideMark/>
          </w:tcPr>
          <w:p w14:paraId="691F505D"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ABC-2 family transporter protein </w:t>
            </w:r>
          </w:p>
        </w:tc>
        <w:tc>
          <w:tcPr>
            <w:tcW w:w="0" w:type="auto"/>
            <w:hideMark/>
          </w:tcPr>
          <w:p w14:paraId="715AEE3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81.20% </w:t>
            </w:r>
          </w:p>
        </w:tc>
        <w:tc>
          <w:tcPr>
            <w:tcW w:w="0" w:type="auto"/>
            <w:hideMark/>
          </w:tcPr>
          <w:p w14:paraId="48721D3B"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Howe: 0% Nixon:0</w:t>
            </w:r>
            <w:del w:id="223" w:author="Joshua Lawrence" w:date="2024-06-20T19:52:00Z">
              <w:r w:rsidRPr="000F1F9B" w:rsidDel="001B1FEC">
                <w:rPr>
                  <w:rFonts w:ascii="NimbusSanL" w:eastAsia="Times New Roman" w:hAnsi="NimbusSanL" w:cs="Times New Roman"/>
                  <w:sz w:val="22"/>
                  <w:szCs w:val="22"/>
                  <w:lang w:eastAsia="en-GB"/>
                </w:rPr>
                <w:delText>.</w:delText>
              </w:r>
            </w:del>
            <w:r w:rsidRPr="000F1F9B">
              <w:rPr>
                <w:rFonts w:ascii="NimbusSanL" w:eastAsia="Times New Roman" w:hAnsi="NimbusSanL" w:cs="Times New Roman"/>
                <w:sz w:val="22"/>
                <w:szCs w:val="22"/>
                <w:lang w:eastAsia="en-GB"/>
              </w:rPr>
              <w:t xml:space="preserve">% </w:t>
            </w:r>
          </w:p>
        </w:tc>
        <w:tc>
          <w:tcPr>
            <w:tcW w:w="0" w:type="auto"/>
            <w:hideMark/>
          </w:tcPr>
          <w:p w14:paraId="5CD84B81"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R115H </w:t>
            </w:r>
          </w:p>
        </w:tc>
      </w:tr>
      <w:tr w:rsidR="000F1F9B" w:rsidRPr="000F1F9B" w14:paraId="2B6532DB"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1D1EB0"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slr1609 </w:t>
            </w:r>
          </w:p>
        </w:tc>
        <w:tc>
          <w:tcPr>
            <w:tcW w:w="0" w:type="auto"/>
            <w:hideMark/>
          </w:tcPr>
          <w:p w14:paraId="5A2F1DAD"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mvR01_ Nixon, mvR03_Nixon, mvR06_Nixon </w:t>
            </w:r>
          </w:p>
        </w:tc>
        <w:tc>
          <w:tcPr>
            <w:tcW w:w="0" w:type="auto"/>
            <w:hideMark/>
          </w:tcPr>
          <w:p w14:paraId="5C926A96"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long-chain acyl-CoA synthetase </w:t>
            </w:r>
          </w:p>
        </w:tc>
        <w:tc>
          <w:tcPr>
            <w:tcW w:w="0" w:type="auto"/>
            <w:hideMark/>
          </w:tcPr>
          <w:p w14:paraId="780FD62E"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99.6%, 100.00%, 100.00% </w:t>
            </w:r>
          </w:p>
        </w:tc>
        <w:tc>
          <w:tcPr>
            <w:tcW w:w="0" w:type="auto"/>
            <w:hideMark/>
          </w:tcPr>
          <w:p w14:paraId="12988CD0"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Nixon:4.2% </w:t>
            </w:r>
          </w:p>
        </w:tc>
        <w:tc>
          <w:tcPr>
            <w:tcW w:w="0" w:type="auto"/>
            <w:hideMark/>
          </w:tcPr>
          <w:p w14:paraId="015EC2D6"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F255C </w:t>
            </w:r>
          </w:p>
        </w:tc>
      </w:tr>
      <w:tr w:rsidR="000F1F9B" w:rsidRPr="000F1F9B" w14:paraId="4747BA83"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645CCE5B"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commentRangeStart w:id="224"/>
            <w:r w:rsidRPr="000F1F9B">
              <w:rPr>
                <w:rFonts w:ascii="NimbusSanL" w:eastAsia="Times New Roman" w:hAnsi="NimbusSanL" w:cs="Times New Roman"/>
                <w:sz w:val="22"/>
                <w:szCs w:val="22"/>
                <w:lang w:eastAsia="en-GB"/>
              </w:rPr>
              <w:t xml:space="preserve">slr0262 </w:t>
            </w:r>
            <w:commentRangeEnd w:id="224"/>
            <w:r w:rsidR="00085C3A">
              <w:rPr>
                <w:rStyle w:val="CommentReference"/>
                <w:b w:val="0"/>
                <w:bCs w:val="0"/>
              </w:rPr>
              <w:commentReference w:id="224"/>
            </w:r>
          </w:p>
        </w:tc>
        <w:tc>
          <w:tcPr>
            <w:tcW w:w="0" w:type="auto"/>
            <w:hideMark/>
          </w:tcPr>
          <w:p w14:paraId="5765536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mvR10_Howe </w:t>
            </w:r>
          </w:p>
        </w:tc>
        <w:tc>
          <w:tcPr>
            <w:tcW w:w="0" w:type="auto"/>
            <w:hideMark/>
          </w:tcPr>
          <w:p w14:paraId="653CC26C"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NAD(P)H dehydrogenase subunit </w:t>
            </w:r>
          </w:p>
        </w:tc>
        <w:tc>
          <w:tcPr>
            <w:tcW w:w="0" w:type="auto"/>
            <w:hideMark/>
          </w:tcPr>
          <w:p w14:paraId="66FB91AF"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84.80% </w:t>
            </w:r>
          </w:p>
        </w:tc>
        <w:tc>
          <w:tcPr>
            <w:tcW w:w="0" w:type="auto"/>
            <w:hideMark/>
          </w:tcPr>
          <w:p w14:paraId="5C10C85B"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Nixon:0% </w:t>
            </w:r>
          </w:p>
        </w:tc>
        <w:tc>
          <w:tcPr>
            <w:tcW w:w="0" w:type="auto"/>
            <w:hideMark/>
          </w:tcPr>
          <w:p w14:paraId="0AE3267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A99P </w:t>
            </w:r>
          </w:p>
        </w:tc>
      </w:tr>
    </w:tbl>
    <w:p w14:paraId="624558E8" w14:textId="77777777" w:rsidR="002312AF" w:rsidRPr="002312AF" w:rsidRDefault="002312AF" w:rsidP="002312AF">
      <w:pPr>
        <w:pStyle w:val="NormalWeb"/>
        <w:rPr>
          <w:rFonts w:ascii="Helvetica" w:eastAsia="Times New Roman" w:hAnsi="Helvetica"/>
          <w:sz w:val="22"/>
          <w:szCs w:val="22"/>
          <w:lang w:eastAsia="en-GB"/>
        </w:rPr>
      </w:pPr>
      <w:r w:rsidRPr="002312AF">
        <w:rPr>
          <w:rFonts w:ascii="Helvetica" w:hAnsi="Helvetica"/>
          <w:b/>
          <w:bCs/>
          <w:color w:val="000000" w:themeColor="text1"/>
          <w:sz w:val="22"/>
          <w:szCs w:val="22"/>
        </w:rPr>
        <w:t>Table 1.</w:t>
      </w:r>
      <w:r w:rsidRPr="002312AF">
        <w:rPr>
          <w:rFonts w:ascii="Helvetica" w:hAnsi="Helvetica"/>
          <w:color w:val="000000" w:themeColor="text1"/>
          <w:sz w:val="22"/>
          <w:szCs w:val="22"/>
        </w:rPr>
        <w:t xml:space="preserve"> </w:t>
      </w:r>
      <w:r w:rsidRPr="002312AF">
        <w:rPr>
          <w:rFonts w:ascii="Helvetica" w:eastAsia="Times New Roman" w:hAnsi="Helvetica"/>
          <w:sz w:val="22"/>
          <w:szCs w:val="22"/>
          <w:lang w:eastAsia="en-GB"/>
        </w:rPr>
        <w:t xml:space="preserve">Table of non-synonymous mutations resulting from comparative genomic variant anal- </w:t>
      </w:r>
      <w:proofErr w:type="spellStart"/>
      <w:r w:rsidRPr="002312AF">
        <w:rPr>
          <w:rFonts w:ascii="Helvetica" w:eastAsia="Times New Roman" w:hAnsi="Helvetica"/>
          <w:sz w:val="22"/>
          <w:szCs w:val="22"/>
          <w:lang w:eastAsia="en-GB"/>
        </w:rPr>
        <w:t>ysis</w:t>
      </w:r>
      <w:proofErr w:type="spellEnd"/>
      <w:r w:rsidRPr="002312AF">
        <w:rPr>
          <w:rFonts w:ascii="Helvetica" w:eastAsia="Times New Roman" w:hAnsi="Helvetica"/>
          <w:sz w:val="22"/>
          <w:szCs w:val="22"/>
          <w:lang w:eastAsia="en-GB"/>
        </w:rPr>
        <w:t xml:space="preserve"> of MV resistant strains. </w:t>
      </w:r>
    </w:p>
    <w:p w14:paraId="16967C1F" w14:textId="749C1403" w:rsidR="007A68B9" w:rsidRPr="001F107F" w:rsidRDefault="00000000" w:rsidP="007C6C97">
      <w:pPr>
        <w:pStyle w:val="Heading2"/>
        <w:jc w:val="both"/>
        <w:rPr>
          <w:rFonts w:ascii="Helvetica" w:hAnsi="Helvetica"/>
          <w:color w:val="000000" w:themeColor="text1"/>
        </w:rPr>
      </w:pPr>
      <w:r w:rsidRPr="001F107F">
        <w:rPr>
          <w:rFonts w:ascii="Helvetica" w:hAnsi="Helvetica"/>
          <w:color w:val="000000" w:themeColor="text1"/>
        </w:rPr>
        <w:t xml:space="preserve">Evolution of </w:t>
      </w:r>
      <w:r w:rsidR="00B114B2">
        <w:rPr>
          <w:rFonts w:ascii="Helvetica" w:hAnsi="Helvetica"/>
          <w:color w:val="000000" w:themeColor="text1"/>
        </w:rPr>
        <w:t>r</w:t>
      </w:r>
      <w:r w:rsidRPr="001F107F">
        <w:rPr>
          <w:rFonts w:ascii="Helvetica" w:hAnsi="Helvetica"/>
          <w:color w:val="000000" w:themeColor="text1"/>
        </w:rPr>
        <w:t xml:space="preserve">esistance </w:t>
      </w:r>
      <w:r w:rsidR="00B114B2">
        <w:rPr>
          <w:rFonts w:ascii="Helvetica" w:hAnsi="Helvetica"/>
          <w:color w:val="000000" w:themeColor="text1"/>
        </w:rPr>
        <w:t>is associated with</w:t>
      </w:r>
      <w:r w:rsidRPr="001F107F">
        <w:rPr>
          <w:rFonts w:ascii="Helvetica" w:hAnsi="Helvetica"/>
          <w:color w:val="000000" w:themeColor="text1"/>
        </w:rPr>
        <w:t xml:space="preserve"> </w:t>
      </w:r>
      <w:r w:rsidR="00B114B2">
        <w:rPr>
          <w:rFonts w:ascii="Helvetica" w:hAnsi="Helvetica"/>
          <w:color w:val="000000" w:themeColor="text1"/>
        </w:rPr>
        <w:t>t</w:t>
      </w:r>
      <w:r w:rsidRPr="001F107F">
        <w:rPr>
          <w:rFonts w:ascii="Helvetica" w:hAnsi="Helvetica"/>
          <w:color w:val="000000" w:themeColor="text1"/>
        </w:rPr>
        <w:t xml:space="preserve">rade-offs in </w:t>
      </w:r>
      <w:r w:rsidR="00B114B2">
        <w:rPr>
          <w:rFonts w:ascii="Helvetica" w:hAnsi="Helvetica"/>
          <w:color w:val="000000" w:themeColor="text1"/>
        </w:rPr>
        <w:t>cellular f</w:t>
      </w:r>
      <w:r w:rsidRPr="001F107F">
        <w:rPr>
          <w:rFonts w:ascii="Helvetica" w:hAnsi="Helvetica"/>
          <w:color w:val="000000" w:themeColor="text1"/>
        </w:rPr>
        <w:t>itness</w:t>
      </w:r>
    </w:p>
    <w:p w14:paraId="26246B55" w14:textId="194FF3D7" w:rsidR="007A68B9" w:rsidRPr="001F107F" w:rsidRDefault="00000000" w:rsidP="007C6C97">
      <w:pPr>
        <w:pStyle w:val="FirstParagraph"/>
        <w:jc w:val="both"/>
        <w:rPr>
          <w:rFonts w:ascii="Helvetica" w:hAnsi="Helvetica"/>
          <w:color w:val="000000" w:themeColor="text1"/>
        </w:rPr>
      </w:pPr>
      <w:del w:id="225" w:author="Christopher J. Howe" w:date="2024-06-21T15:28:00Z">
        <w:r w:rsidRPr="001F107F" w:rsidDel="00A53287">
          <w:rPr>
            <w:rFonts w:ascii="Helvetica" w:hAnsi="Helvetica"/>
            <w:color w:val="000000" w:themeColor="text1"/>
          </w:rPr>
          <w:delText xml:space="preserve">After </w:delText>
        </w:r>
      </w:del>
      <w:ins w:id="226" w:author="Christopher J. Howe" w:date="2024-06-21T15:28:00Z">
        <w:r w:rsidR="00A53287">
          <w:rPr>
            <w:rFonts w:ascii="Helvetica" w:hAnsi="Helvetica"/>
            <w:color w:val="000000" w:themeColor="text1"/>
          </w:rPr>
          <w:t>H</w:t>
        </w:r>
      </w:ins>
      <w:del w:id="227" w:author="Christopher J. Howe" w:date="2024-06-21T15:28:00Z">
        <w:r w:rsidRPr="001F107F" w:rsidDel="00A53287">
          <w:rPr>
            <w:rFonts w:ascii="Helvetica" w:hAnsi="Helvetica"/>
            <w:color w:val="000000" w:themeColor="text1"/>
          </w:rPr>
          <w:delText>h</w:delText>
        </w:r>
      </w:del>
      <w:r w:rsidRPr="001F107F">
        <w:rPr>
          <w:rFonts w:ascii="Helvetica" w:hAnsi="Helvetica"/>
          <w:color w:val="000000" w:themeColor="text1"/>
        </w:rPr>
        <w:t>aving characterised the genotype of the isolated MV-resistant strains</w:t>
      </w:r>
      <w:ins w:id="228" w:author="Christopher J. Howe" w:date="2024-06-21T15:28:00Z">
        <w:r w:rsidR="00A53287">
          <w:rPr>
            <w:rFonts w:ascii="Helvetica" w:hAnsi="Helvetica"/>
            <w:color w:val="000000" w:themeColor="text1"/>
          </w:rPr>
          <w:t>,</w:t>
        </w:r>
      </w:ins>
      <w:r w:rsidRPr="001F107F">
        <w:rPr>
          <w:rFonts w:ascii="Helvetica" w:hAnsi="Helvetica"/>
          <w:color w:val="000000" w:themeColor="text1"/>
        </w:rPr>
        <w:t xml:space="preserve"> we performed growth curves and oxygen quantification experiments to assess the impact of the observed mutations on the physiology of the cells. As shown in Fig.3(a</w:t>
      </w:r>
      <w:del w:id="229" w:author="Christopher J. Howe" w:date="2024-06-21T15:35:00Z">
        <w:r w:rsidRPr="001F107F" w:rsidDel="0068386A">
          <w:rPr>
            <w:rFonts w:ascii="Helvetica" w:hAnsi="Helvetica"/>
            <w:color w:val="000000" w:themeColor="text1"/>
          </w:rPr>
          <w:delText>-c</w:delText>
        </w:r>
      </w:del>
      <w:r w:rsidRPr="001F107F">
        <w:rPr>
          <w:rFonts w:ascii="Helvetica" w:hAnsi="Helvetica"/>
          <w:color w:val="000000" w:themeColor="text1"/>
        </w:rPr>
        <w:t xml:space="preserve">), resistant strains grew similarly to wild types in </w:t>
      </w:r>
      <w:r w:rsidR="00AE0050" w:rsidRPr="001F107F">
        <w:rPr>
          <w:rFonts w:ascii="Helvetica" w:hAnsi="Helvetica"/>
          <w:color w:val="000000" w:themeColor="text1"/>
        </w:rPr>
        <w:t>t</w:t>
      </w:r>
      <w:r w:rsidRPr="001F107F">
        <w:rPr>
          <w:rFonts w:ascii="Helvetica" w:hAnsi="Helvetica"/>
          <w:color w:val="000000" w:themeColor="text1"/>
        </w:rPr>
        <w:t>he absence of MV at low light intensities. However</w:t>
      </w:r>
      <w:ins w:id="230" w:author="Christopher J. Howe" w:date="2024-06-21T15:26:00Z">
        <w:r w:rsidR="00D824C2">
          <w:rPr>
            <w:rFonts w:ascii="Helvetica" w:hAnsi="Helvetica"/>
            <w:color w:val="000000" w:themeColor="text1"/>
          </w:rPr>
          <w:t>,</w:t>
        </w:r>
      </w:ins>
      <w:r w:rsidRPr="001F107F">
        <w:rPr>
          <w:rFonts w:ascii="Helvetica" w:hAnsi="Helvetica"/>
          <w:color w:val="000000" w:themeColor="text1"/>
        </w:rPr>
        <w:t xml:space="preserve"> wild type strains grew significantly faster than resistant </w:t>
      </w:r>
      <w:ins w:id="231" w:author="Christopher J. Howe" w:date="2024-06-21T15:26:00Z">
        <w:r w:rsidR="00D824C2">
          <w:rPr>
            <w:rFonts w:ascii="Helvetica" w:hAnsi="Helvetica"/>
            <w:color w:val="000000" w:themeColor="text1"/>
          </w:rPr>
          <w:t xml:space="preserve">ones </w:t>
        </w:r>
      </w:ins>
      <w:r w:rsidRPr="001F107F">
        <w:rPr>
          <w:rFonts w:ascii="Helvetica" w:hAnsi="Helvetica"/>
          <w:color w:val="000000" w:themeColor="text1"/>
        </w:rPr>
        <w:t xml:space="preserve">when the light intensity was increased to 150 </w:t>
      </w:r>
      <w:commentRangeStart w:id="232"/>
      <w:r w:rsidRPr="001F107F">
        <w:rPr>
          <w:rFonts w:ascii="Helvetica" w:hAnsi="Helvetica"/>
          <w:color w:val="000000" w:themeColor="text1"/>
        </w:rPr>
        <w:t>µmol·s</w:t>
      </w:r>
      <w:r w:rsidRPr="00A638CE">
        <w:rPr>
          <w:rFonts w:ascii="Helvetica" w:hAnsi="Helvetica"/>
          <w:color w:val="000000" w:themeColor="text1"/>
          <w:vertAlign w:val="superscript"/>
          <w:rPrChange w:id="233" w:author="Joshua Lawrence" w:date="2024-06-20T08:32:00Z">
            <w:rPr>
              <w:rFonts w:ascii="Helvetica" w:hAnsi="Helvetica"/>
              <w:color w:val="000000" w:themeColor="text1"/>
            </w:rPr>
          </w:rPrChange>
        </w:rPr>
        <w:t>-</w:t>
      </w:r>
      <w:r w:rsidRPr="00A638CE">
        <w:rPr>
          <w:rFonts w:ascii="Helvetica" w:hAnsi="Helvetica"/>
          <w:color w:val="000000" w:themeColor="text1"/>
          <w:vertAlign w:val="superscript"/>
        </w:rPr>
        <w:t>1</w:t>
      </w:r>
      <w:r w:rsidRPr="001F107F">
        <w:rPr>
          <w:rFonts w:ascii="Helvetica" w:hAnsi="Helvetica"/>
          <w:color w:val="000000" w:themeColor="text1"/>
        </w:rPr>
        <w:t>·m</w:t>
      </w:r>
      <w:r w:rsidRPr="00A638CE">
        <w:rPr>
          <w:rFonts w:ascii="Helvetica" w:hAnsi="Helvetica"/>
          <w:color w:val="000000" w:themeColor="text1"/>
          <w:vertAlign w:val="superscript"/>
          <w:rPrChange w:id="234" w:author="Joshua Lawrence" w:date="2024-06-20T08:32:00Z">
            <w:rPr>
              <w:rFonts w:ascii="Helvetica" w:hAnsi="Helvetica"/>
              <w:color w:val="000000" w:themeColor="text1"/>
            </w:rPr>
          </w:rPrChange>
        </w:rPr>
        <w:t>-</w:t>
      </w:r>
      <w:commentRangeStart w:id="235"/>
      <w:r w:rsidRPr="00A638CE">
        <w:rPr>
          <w:rFonts w:ascii="Helvetica" w:hAnsi="Helvetica"/>
          <w:color w:val="000000" w:themeColor="text1"/>
          <w:vertAlign w:val="superscript"/>
        </w:rPr>
        <w:t>2</w:t>
      </w:r>
      <w:commentRangeEnd w:id="232"/>
      <w:r w:rsidR="00A638CE">
        <w:rPr>
          <w:rStyle w:val="CommentReference"/>
        </w:rPr>
        <w:commentReference w:id="232"/>
      </w:r>
      <w:commentRangeEnd w:id="235"/>
      <w:r w:rsidR="0068386A">
        <w:rPr>
          <w:rStyle w:val="CommentReference"/>
        </w:rPr>
        <w:commentReference w:id="235"/>
      </w:r>
      <w:r w:rsidRPr="001F107F">
        <w:rPr>
          <w:rFonts w:ascii="Helvetica" w:hAnsi="Helvetica"/>
          <w:color w:val="000000" w:themeColor="text1"/>
        </w:rPr>
        <w:t xml:space="preserve">. As expected, in the presence of </w:t>
      </w:r>
      <w:r w:rsidR="00AE0050" w:rsidRPr="001F107F">
        <w:rPr>
          <w:rFonts w:ascii="Helvetica" w:hAnsi="Helvetica"/>
          <w:color w:val="000000" w:themeColor="text1"/>
        </w:rPr>
        <w:t>MV,</w:t>
      </w:r>
      <w:r w:rsidRPr="001F107F">
        <w:rPr>
          <w:rFonts w:ascii="Helvetica" w:hAnsi="Helvetica"/>
          <w:color w:val="000000" w:themeColor="text1"/>
        </w:rPr>
        <w:t xml:space="preserve"> wild type strains died under both illumination regimes whereas resistant strains survived the treatment and displayed slightly different growth rates between each other</w:t>
      </w:r>
      <w:ins w:id="236" w:author="Christopher J. Howe" w:date="2024-06-21T15:36:00Z">
        <w:r w:rsidR="0068386A">
          <w:rPr>
            <w:rFonts w:ascii="Helvetica" w:hAnsi="Helvetica"/>
            <w:color w:val="000000" w:themeColor="text1"/>
          </w:rPr>
          <w:t xml:space="preserve"> (</w:t>
        </w:r>
        <w:commentRangeStart w:id="237"/>
        <w:r w:rsidR="0068386A">
          <w:rPr>
            <w:rFonts w:ascii="Helvetica" w:hAnsi="Helvetica"/>
            <w:color w:val="000000" w:themeColor="text1"/>
          </w:rPr>
          <w:t xml:space="preserve">Fig 3 </w:t>
        </w:r>
        <w:proofErr w:type="spellStart"/>
        <w:proofErr w:type="gramStart"/>
        <w:r w:rsidR="0068386A">
          <w:rPr>
            <w:rFonts w:ascii="Helvetica" w:hAnsi="Helvetica"/>
            <w:color w:val="000000" w:themeColor="text1"/>
          </w:rPr>
          <w:t>b,d</w:t>
        </w:r>
      </w:ins>
      <w:commentRangeEnd w:id="237"/>
      <w:proofErr w:type="spellEnd"/>
      <w:proofErr w:type="gramEnd"/>
      <w:ins w:id="238" w:author="Christopher J. Howe" w:date="2024-06-21T15:37:00Z">
        <w:r w:rsidR="0068386A">
          <w:rPr>
            <w:rStyle w:val="CommentReference"/>
          </w:rPr>
          <w:commentReference w:id="237"/>
        </w:r>
      </w:ins>
      <w:ins w:id="239" w:author="Christopher J. Howe" w:date="2024-06-21T15:36:00Z">
        <w:r w:rsidR="0068386A">
          <w:rPr>
            <w:rFonts w:ascii="Helvetica" w:hAnsi="Helvetica"/>
            <w:color w:val="000000" w:themeColor="text1"/>
          </w:rPr>
          <w:t>)</w:t>
        </w:r>
      </w:ins>
      <w:del w:id="240" w:author="Christopher J. Howe" w:date="2024-06-21T15:29:00Z">
        <w:r w:rsidRPr="001F107F" w:rsidDel="00A53287">
          <w:rPr>
            <w:rFonts w:ascii="Helvetica" w:hAnsi="Helvetica"/>
            <w:color w:val="000000" w:themeColor="text1"/>
          </w:rPr>
          <w:delText>s</w:delText>
        </w:r>
      </w:del>
      <w:r w:rsidRPr="001F107F">
        <w:rPr>
          <w:rFonts w:ascii="Helvetica" w:hAnsi="Helvetica"/>
          <w:color w:val="000000" w:themeColor="text1"/>
        </w:rPr>
        <w:t>.</w:t>
      </w:r>
    </w:p>
    <w:p w14:paraId="5E366CF3" w14:textId="5E00CCCD" w:rsidR="007A68B9" w:rsidRDefault="00000000" w:rsidP="007C6C97">
      <w:pPr>
        <w:pStyle w:val="BodyText"/>
        <w:jc w:val="both"/>
        <w:rPr>
          <w:rFonts w:ascii="Helvetica" w:hAnsi="Helvetica"/>
          <w:color w:val="000000" w:themeColor="text1"/>
        </w:rPr>
      </w:pPr>
      <w:r w:rsidRPr="001F107F">
        <w:rPr>
          <w:rFonts w:ascii="Helvetica" w:hAnsi="Helvetica"/>
          <w:color w:val="000000" w:themeColor="text1"/>
        </w:rPr>
        <w:t xml:space="preserve">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 Expectedly, as shown in </w:t>
      </w:r>
      <w:commentRangeStart w:id="241"/>
      <w:r w:rsidRPr="001F107F">
        <w:rPr>
          <w:rFonts w:ascii="Helvetica" w:hAnsi="Helvetica"/>
          <w:color w:val="000000" w:themeColor="text1"/>
        </w:rPr>
        <w:t>Fig</w:t>
      </w:r>
      <w:ins w:id="242" w:author="Joshua Lawrence" w:date="2024-06-20T08:34:00Z">
        <w:r w:rsidR="00A638CE">
          <w:rPr>
            <w:rFonts w:ascii="Helvetica" w:hAnsi="Helvetica"/>
            <w:color w:val="000000" w:themeColor="text1"/>
          </w:rPr>
          <w:t>ure</w:t>
        </w:r>
      </w:ins>
      <w:del w:id="243" w:author="Joshua Lawrence" w:date="2024-06-20T08:34:00Z">
        <w:r w:rsidRPr="001F107F" w:rsidDel="00A638CE">
          <w:rPr>
            <w:rFonts w:ascii="Helvetica" w:hAnsi="Helvetica"/>
            <w:color w:val="000000" w:themeColor="text1"/>
          </w:rPr>
          <w:delText>.</w:delText>
        </w:r>
      </w:del>
      <w:ins w:id="244" w:author="Joshua Lawrence" w:date="2024-06-20T08:33:00Z">
        <w:r w:rsidR="00A638CE">
          <w:rPr>
            <w:rFonts w:ascii="Helvetica" w:hAnsi="Helvetica"/>
            <w:color w:val="000000" w:themeColor="text1"/>
          </w:rPr>
          <w:t xml:space="preserve"> </w:t>
        </w:r>
      </w:ins>
      <w:del w:id="245" w:author="Joshua Lawrence" w:date="2024-06-20T08:34:00Z">
        <w:r w:rsidRPr="001F107F" w:rsidDel="00A638CE">
          <w:rPr>
            <w:rFonts w:ascii="Helvetica" w:hAnsi="Helvetica"/>
            <w:color w:val="000000" w:themeColor="text1"/>
          </w:rPr>
          <w:delText>3g</w:delText>
        </w:r>
      </w:del>
      <w:ins w:id="246" w:author="Joshua Lawrence" w:date="2024-06-20T08:34:00Z">
        <w:r w:rsidR="00A638CE" w:rsidRPr="001F107F">
          <w:rPr>
            <w:rFonts w:ascii="Helvetica" w:hAnsi="Helvetica"/>
            <w:color w:val="000000" w:themeColor="text1"/>
          </w:rPr>
          <w:t>3</w:t>
        </w:r>
        <w:r w:rsidR="00A638CE">
          <w:rPr>
            <w:rFonts w:ascii="Helvetica" w:hAnsi="Helvetica"/>
            <w:color w:val="000000" w:themeColor="text1"/>
          </w:rPr>
          <w:t>G</w:t>
        </w:r>
        <w:commentRangeEnd w:id="241"/>
        <w:r w:rsidR="00A638CE">
          <w:rPr>
            <w:rStyle w:val="CommentReference"/>
          </w:rPr>
          <w:commentReference w:id="241"/>
        </w:r>
      </w:ins>
      <w:r w:rsidRPr="001F107F">
        <w:rPr>
          <w:rFonts w:ascii="Helvetica" w:hAnsi="Helvetica"/>
          <w:color w:val="000000" w:themeColor="text1"/>
        </w:rPr>
        <w:t xml:space="preserve">, MV treatment resulted in significantly reduced oxygenic photosynthetic activity in wild type strains (ca. 7.6-fold and 8.8-fold reduction in “Nixon” and “Howe” strains respectively). </w:t>
      </w:r>
      <w:del w:id="247" w:author="Christopher J. Howe" w:date="2024-06-21T15:31:00Z">
        <w:r w:rsidRPr="001F107F" w:rsidDel="004D190A">
          <w:rPr>
            <w:rFonts w:ascii="Helvetica" w:hAnsi="Helvetica"/>
            <w:color w:val="000000" w:themeColor="text1"/>
          </w:rPr>
          <w:delText>On the contrary</w:delText>
        </w:r>
      </w:del>
      <w:ins w:id="248" w:author="Christopher J. Howe" w:date="2024-06-21T15:31:00Z">
        <w:r w:rsidR="004D190A">
          <w:rPr>
            <w:rFonts w:ascii="Helvetica" w:hAnsi="Helvetica"/>
            <w:color w:val="000000" w:themeColor="text1"/>
          </w:rPr>
          <w:t>By contrast</w:t>
        </w:r>
      </w:ins>
      <w:r w:rsidRPr="001F107F">
        <w:rPr>
          <w:rFonts w:ascii="Helvetica" w:hAnsi="Helvetica"/>
          <w:color w:val="000000" w:themeColor="text1"/>
        </w:rPr>
        <w:t xml:space="preserve">, </w:t>
      </w:r>
      <w:del w:id="249" w:author="Christopher J. Howe" w:date="2024-06-21T15:31:00Z">
        <w:r w:rsidRPr="001F107F" w:rsidDel="004D190A">
          <w:rPr>
            <w:rFonts w:ascii="Helvetica" w:hAnsi="Helvetica"/>
            <w:color w:val="000000" w:themeColor="text1"/>
          </w:rPr>
          <w:delText xml:space="preserve">unaffected </w:delText>
        </w:r>
      </w:del>
      <w:r w:rsidRPr="001F107F">
        <w:rPr>
          <w:rFonts w:ascii="Helvetica" w:hAnsi="Helvetica"/>
          <w:color w:val="000000" w:themeColor="text1"/>
        </w:rPr>
        <w:t xml:space="preserve">rates of oxygen evolution </w:t>
      </w:r>
      <w:del w:id="250" w:author="Christopher J. Howe" w:date="2024-06-21T15:31:00Z">
        <w:r w:rsidRPr="001F107F" w:rsidDel="004D190A">
          <w:rPr>
            <w:rFonts w:ascii="Helvetica" w:hAnsi="Helvetica"/>
            <w:color w:val="000000" w:themeColor="text1"/>
          </w:rPr>
          <w:delText xml:space="preserve">observed </w:delText>
        </w:r>
      </w:del>
      <w:ins w:id="251" w:author="Christopher J. Howe" w:date="2024-06-21T15:31:00Z">
        <w:r w:rsidR="004D190A">
          <w:rPr>
            <w:rFonts w:ascii="Helvetica" w:hAnsi="Helvetica"/>
            <w:color w:val="000000" w:themeColor="text1"/>
          </w:rPr>
          <w:t xml:space="preserve">were unaffected </w:t>
        </w:r>
      </w:ins>
      <w:ins w:id="252" w:author="Christopher J. Howe" w:date="2024-06-21T15:32:00Z">
        <w:r w:rsidR="004D190A">
          <w:rPr>
            <w:rFonts w:ascii="Helvetica" w:hAnsi="Helvetica"/>
            <w:color w:val="000000" w:themeColor="text1"/>
          </w:rPr>
          <w:t>by MV</w:t>
        </w:r>
      </w:ins>
      <w:ins w:id="253" w:author="Christopher J. Howe" w:date="2024-06-21T15:31:00Z">
        <w:r w:rsidR="004D190A" w:rsidRPr="001F107F">
          <w:rPr>
            <w:rFonts w:ascii="Helvetica" w:hAnsi="Helvetica"/>
            <w:color w:val="000000" w:themeColor="text1"/>
          </w:rPr>
          <w:t xml:space="preserve"> </w:t>
        </w:r>
      </w:ins>
      <w:r w:rsidRPr="001F107F">
        <w:rPr>
          <w:rFonts w:ascii="Helvetica" w:hAnsi="Helvetica"/>
          <w:color w:val="000000" w:themeColor="text1"/>
        </w:rPr>
        <w:t xml:space="preserve">in </w:t>
      </w:r>
      <w:ins w:id="254" w:author="Christopher J. Howe" w:date="2024-06-21T15:32:00Z">
        <w:r w:rsidR="004D190A">
          <w:rPr>
            <w:rFonts w:ascii="Helvetica" w:hAnsi="Helvetica"/>
            <w:color w:val="000000" w:themeColor="text1"/>
          </w:rPr>
          <w:t xml:space="preserve">the </w:t>
        </w:r>
      </w:ins>
      <w:r w:rsidRPr="001F107F">
        <w:rPr>
          <w:rFonts w:ascii="Helvetica" w:hAnsi="Helvetica"/>
          <w:color w:val="000000" w:themeColor="text1"/>
        </w:rPr>
        <w:t>resistant strains</w:t>
      </w:r>
      <w:ins w:id="255" w:author="Christopher J. Howe" w:date="2024-06-21T15:32:00Z">
        <w:r w:rsidR="004D190A">
          <w:rPr>
            <w:rFonts w:ascii="Helvetica" w:hAnsi="Helvetica"/>
            <w:color w:val="000000" w:themeColor="text1"/>
          </w:rPr>
          <w:t>,</w:t>
        </w:r>
      </w:ins>
      <w:r w:rsidRPr="001F107F">
        <w:rPr>
          <w:rFonts w:ascii="Helvetica" w:hAnsi="Helvetica"/>
          <w:color w:val="000000" w:themeColor="text1"/>
        </w:rPr>
        <w:t xml:space="preserve"> indicated the</w:t>
      </w:r>
      <w:ins w:id="256" w:author="Christopher J. Howe" w:date="2024-06-21T15:32:00Z">
        <w:r w:rsidR="004D190A">
          <w:rPr>
            <w:rFonts w:ascii="Helvetica" w:hAnsi="Helvetica"/>
            <w:color w:val="000000" w:themeColor="text1"/>
          </w:rPr>
          <w:t>y</w:t>
        </w:r>
      </w:ins>
      <w:r w:rsidRPr="001F107F">
        <w:rPr>
          <w:rFonts w:ascii="Helvetica" w:hAnsi="Helvetica"/>
          <w:color w:val="000000" w:themeColor="text1"/>
        </w:rPr>
        <w:t xml:space="preserve"> </w:t>
      </w:r>
      <w:del w:id="257" w:author="Christopher J. Howe" w:date="2024-06-21T15:32:00Z">
        <w:r w:rsidRPr="001F107F" w:rsidDel="004D190A">
          <w:rPr>
            <w:rFonts w:ascii="Helvetica" w:hAnsi="Helvetica"/>
            <w:color w:val="000000" w:themeColor="text1"/>
          </w:rPr>
          <w:delText xml:space="preserve">mutants </w:delText>
        </w:r>
      </w:del>
      <w:r w:rsidRPr="001F107F">
        <w:rPr>
          <w:rFonts w:ascii="Helvetica" w:hAnsi="Helvetica"/>
          <w:color w:val="000000" w:themeColor="text1"/>
        </w:rPr>
        <w:t xml:space="preserve">could perform oxygenic photosynthesis even in the presence of methyl viologen (Fig.3f). </w:t>
      </w:r>
      <w:ins w:id="258" w:author="Christopher J. Howe" w:date="2024-06-21T15:32:00Z">
        <w:r w:rsidR="00142452">
          <w:rPr>
            <w:rFonts w:ascii="Helvetica" w:hAnsi="Helvetica"/>
            <w:color w:val="000000" w:themeColor="text1"/>
          </w:rPr>
          <w:t>However, w</w:t>
        </w:r>
      </w:ins>
      <w:del w:id="259" w:author="Christopher J. Howe" w:date="2024-06-21T15:32:00Z">
        <w:r w:rsidRPr="001F107F" w:rsidDel="00142452">
          <w:rPr>
            <w:rFonts w:ascii="Helvetica" w:hAnsi="Helvetica"/>
            <w:color w:val="000000" w:themeColor="text1"/>
          </w:rPr>
          <w:delText>W</w:delText>
        </w:r>
      </w:del>
      <w:r w:rsidRPr="001F107F">
        <w:rPr>
          <w:rFonts w:ascii="Helvetica" w:hAnsi="Helvetica"/>
          <w:color w:val="000000" w:themeColor="text1"/>
        </w:rPr>
        <w:t>hen resistant strains were grown in the absence of MV, they showed significantly reduced rates of oxygen evolution</w:t>
      </w:r>
      <w:ins w:id="260" w:author="Christopher J. Howe" w:date="2024-06-21T15:33:00Z">
        <w:r w:rsidR="00142452">
          <w:rPr>
            <w:rFonts w:ascii="Helvetica" w:hAnsi="Helvetica"/>
            <w:color w:val="000000" w:themeColor="text1"/>
          </w:rPr>
          <w:t xml:space="preserve"> compared to wild type</w:t>
        </w:r>
      </w:ins>
      <w:r w:rsidRPr="001F107F">
        <w:rPr>
          <w:rFonts w:ascii="Helvetica" w:hAnsi="Helvetica"/>
          <w:color w:val="000000" w:themeColor="text1"/>
        </w:rPr>
        <w:t xml:space="preserve"> (Fig.3e), especially at high light intensities, similarly to the reduced growth rates displayed by resistant strains </w:t>
      </w:r>
      <w:r w:rsidRPr="001F107F">
        <w:rPr>
          <w:rFonts w:ascii="Helvetica" w:hAnsi="Helvetica"/>
          <w:color w:val="000000" w:themeColor="text1"/>
        </w:rPr>
        <w:lastRenderedPageBreak/>
        <w:t xml:space="preserve">when grown at higher light intensities (Fig.3c) This indicates that evolution of resistance presents a cost in cellular fitness and explain why the conditionally beneficial mutations present at low </w:t>
      </w:r>
      <w:r w:rsidR="006F7A30">
        <w:rPr>
          <w:rFonts w:ascii="Helvetica" w:hAnsi="Helvetica"/>
          <w:noProof/>
          <w:color w:val="000000" w:themeColor="text1"/>
        </w:rPr>
        <w:drawing>
          <wp:anchor distT="0" distB="0" distL="114300" distR="114300" simplePos="0" relativeHeight="251680256" behindDoc="0" locked="0" layoutInCell="1" allowOverlap="1" wp14:anchorId="21F8CD49" wp14:editId="30DA9074">
            <wp:simplePos x="0" y="0"/>
            <wp:positionH relativeFrom="margin">
              <wp:posOffset>0</wp:posOffset>
            </wp:positionH>
            <wp:positionV relativeFrom="margin">
              <wp:posOffset>632460</wp:posOffset>
            </wp:positionV>
            <wp:extent cx="5943600" cy="7993380"/>
            <wp:effectExtent l="0" t="0" r="0" b="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93380"/>
                    </a:xfrm>
                    <a:prstGeom prst="rect">
                      <a:avLst/>
                    </a:prstGeom>
                  </pic:spPr>
                </pic:pic>
              </a:graphicData>
            </a:graphic>
          </wp:anchor>
        </w:drawing>
      </w:r>
      <w:r w:rsidRPr="001F107F">
        <w:rPr>
          <w:rFonts w:ascii="Helvetica" w:hAnsi="Helvetica"/>
          <w:color w:val="000000" w:themeColor="text1"/>
        </w:rPr>
        <w:t>frequency ha</w:t>
      </w:r>
      <w:ins w:id="261" w:author="Christopher J. Howe" w:date="2024-06-21T15:37:00Z">
        <w:r w:rsidR="0068386A">
          <w:rPr>
            <w:rFonts w:ascii="Helvetica" w:hAnsi="Helvetica"/>
            <w:color w:val="000000" w:themeColor="text1"/>
          </w:rPr>
          <w:t>d</w:t>
        </w:r>
      </w:ins>
      <w:del w:id="262" w:author="Christopher J. Howe" w:date="2024-06-21T15:37:00Z">
        <w:r w:rsidRPr="001F107F" w:rsidDel="0068386A">
          <w:rPr>
            <w:rFonts w:ascii="Helvetica" w:hAnsi="Helvetica"/>
            <w:color w:val="000000" w:themeColor="text1"/>
          </w:rPr>
          <w:delText>ve</w:delText>
        </w:r>
      </w:del>
      <w:r w:rsidRPr="001F107F">
        <w:rPr>
          <w:rFonts w:ascii="Helvetica" w:hAnsi="Helvetica"/>
          <w:color w:val="000000" w:themeColor="text1"/>
        </w:rPr>
        <w:t xml:space="preserve"> not fixed in wild-type populations</w:t>
      </w:r>
      <w:ins w:id="263" w:author="Christopher J. Howe" w:date="2024-06-21T15:37:00Z">
        <w:r w:rsidR="0068386A">
          <w:rPr>
            <w:rFonts w:ascii="Helvetica" w:hAnsi="Helvetica"/>
            <w:color w:val="000000" w:themeColor="text1"/>
          </w:rPr>
          <w:t xml:space="preserve"> in the absence of </w:t>
        </w:r>
      </w:ins>
      <w:ins w:id="264" w:author="Christopher J. Howe" w:date="2024-06-21T15:38:00Z">
        <w:r w:rsidR="0068386A">
          <w:rPr>
            <w:rFonts w:ascii="Helvetica" w:hAnsi="Helvetica"/>
            <w:color w:val="000000" w:themeColor="text1"/>
          </w:rPr>
          <w:t>MV</w:t>
        </w:r>
      </w:ins>
      <w:r w:rsidRPr="001F107F">
        <w:rPr>
          <w:rFonts w:ascii="Helvetica" w:hAnsi="Helvetica"/>
          <w:color w:val="000000" w:themeColor="text1"/>
        </w:rPr>
        <w:t>.</w:t>
      </w:r>
      <w:r w:rsidR="0074399F" w:rsidRPr="0074399F">
        <w:rPr>
          <w:rFonts w:ascii="Helvetica" w:hAnsi="Helvetica"/>
          <w:noProof/>
          <w:color w:val="000000" w:themeColor="text1"/>
        </w:rPr>
        <w:t xml:space="preserve"> </w:t>
      </w:r>
    </w:p>
    <w:p w14:paraId="68FE94A5" w14:textId="0A8AC53F" w:rsidR="007A68B9" w:rsidRPr="001F107F" w:rsidRDefault="00000000" w:rsidP="007C6C97">
      <w:pPr>
        <w:pStyle w:val="Heading2"/>
        <w:jc w:val="both"/>
        <w:rPr>
          <w:rFonts w:ascii="Helvetica" w:hAnsi="Helvetica"/>
          <w:color w:val="000000" w:themeColor="text1"/>
        </w:rPr>
      </w:pPr>
      <w:bookmarkStart w:id="265" w:name="X98e36838039e9518c3181f63a99f8d760dafa6f"/>
      <w:bookmarkEnd w:id="222"/>
      <w:r w:rsidRPr="001F107F">
        <w:rPr>
          <w:rFonts w:ascii="Helvetica" w:hAnsi="Helvetica"/>
          <w:color w:val="000000" w:themeColor="text1"/>
        </w:rPr>
        <w:lastRenderedPageBreak/>
        <w:t>Electrochemical evidence for altered MV transport in resistant strains</w:t>
      </w:r>
    </w:p>
    <w:p w14:paraId="3D637763" w14:textId="627AFF4B" w:rsidR="009768FC" w:rsidRDefault="00000000" w:rsidP="007C6C97">
      <w:pPr>
        <w:pStyle w:val="FirstParagraph"/>
        <w:jc w:val="both"/>
        <w:rPr>
          <w:rFonts w:ascii="Helvetica" w:hAnsi="Helvetica"/>
          <w:color w:val="000000" w:themeColor="text1"/>
        </w:rPr>
      </w:pPr>
      <w:commentRangeStart w:id="266"/>
      <w:r w:rsidRPr="001F107F">
        <w:rPr>
          <w:rFonts w:ascii="Helvetica" w:hAnsi="Helvetica"/>
          <w:color w:val="000000" w:themeColor="text1"/>
        </w:rPr>
        <w:t>Genomic analyses indicated that mutant strains had mostly mutations in membrane transport components and oxygen electrode experiments demonstrated that the toxic effect</w:t>
      </w:r>
      <w:ins w:id="267" w:author="Joshua Lawrence" w:date="2024-06-20T08:35:00Z">
        <w:r w:rsidR="00A638CE">
          <w:rPr>
            <w:rFonts w:ascii="Helvetica" w:hAnsi="Helvetica"/>
            <w:color w:val="000000" w:themeColor="text1"/>
          </w:rPr>
          <w:t>s</w:t>
        </w:r>
      </w:ins>
      <w:r w:rsidRPr="001F107F">
        <w:rPr>
          <w:rFonts w:ascii="Helvetica" w:hAnsi="Helvetica"/>
          <w:color w:val="000000" w:themeColor="text1"/>
        </w:rPr>
        <w:t xml:space="preserve"> of MV, which stems from its intracellular </w:t>
      </w:r>
      <w:del w:id="268" w:author="Joshua Lawrence" w:date="2024-06-20T08:35:00Z">
        <w:r w:rsidRPr="001F107F" w:rsidDel="00A638CE">
          <w:rPr>
            <w:rFonts w:ascii="Helvetica" w:hAnsi="Helvetica"/>
            <w:color w:val="000000" w:themeColor="text1"/>
          </w:rPr>
          <w:delText xml:space="preserve">interaction </w:delText>
        </w:r>
      </w:del>
      <w:ins w:id="269" w:author="Joshua Lawrence" w:date="2024-06-20T08:35:00Z">
        <w:r w:rsidR="00A638CE">
          <w:rPr>
            <w:rFonts w:ascii="Helvetica" w:hAnsi="Helvetica"/>
            <w:color w:val="000000" w:themeColor="text1"/>
          </w:rPr>
          <w:t>reduction by</w:t>
        </w:r>
      </w:ins>
      <w:del w:id="270" w:author="Joshua Lawrence" w:date="2024-06-20T08:35:00Z">
        <w:r w:rsidRPr="001F107F" w:rsidDel="00A638CE">
          <w:rPr>
            <w:rFonts w:ascii="Helvetica" w:hAnsi="Helvetica"/>
            <w:color w:val="000000" w:themeColor="text1"/>
          </w:rPr>
          <w:delText>with</w:delText>
        </w:r>
      </w:del>
      <w:r w:rsidRPr="001F107F">
        <w:rPr>
          <w:rFonts w:ascii="Helvetica" w:hAnsi="Helvetica"/>
          <w:color w:val="000000" w:themeColor="text1"/>
        </w:rPr>
        <w:t xml:space="preserve"> PSI, was bypassed in mutant strains. However, the findings presented so far did not explain the effects of the observed mutations and the mechanisms by which MV’s toxicity is bypassed. Leveraging MV’s membrane permeability and redox activity, we conducted a series of electrochemical experiments to characterise the </w:t>
      </w:r>
      <w:r w:rsidR="00B114B2">
        <w:rPr>
          <w:rFonts w:ascii="Helvetica" w:hAnsi="Helvetica"/>
          <w:color w:val="000000" w:themeColor="text1"/>
        </w:rPr>
        <w:t>extracellular electron transfer</w:t>
      </w:r>
      <w:r w:rsidRPr="001F107F">
        <w:rPr>
          <w:rFonts w:ascii="Helvetica" w:hAnsi="Helvetica"/>
          <w:color w:val="000000" w:themeColor="text1"/>
        </w:rPr>
        <w:t xml:space="preserve"> activities of both wild-type and MV-resistant strains in the presence and absence of MV. As depicted in Figure 4, when MV was absent from the electrolyte chamber (</w:t>
      </w:r>
      <w:proofErr w:type="gramStart"/>
      <w:r w:rsidRPr="001F107F">
        <w:rPr>
          <w:rFonts w:ascii="Helvetica" w:hAnsi="Helvetica"/>
          <w:color w:val="000000" w:themeColor="text1"/>
        </w:rPr>
        <w:t>A,C</w:t>
      </w:r>
      <w:proofErr w:type="gramEnd"/>
      <w:r w:rsidRPr="001F107F">
        <w:rPr>
          <w:rFonts w:ascii="Helvetica" w:hAnsi="Helvetica"/>
          <w:color w:val="000000" w:themeColor="text1"/>
        </w:rPr>
        <w:t xml:space="preserve">), both wild-type and mutant strains produced photocurrents of similar amplitudes and profiles. This implies that the emergence of methyl viologen resistance does not influence the cell’s electrogenic activity in the absence of MV. However, upon addition of 6 </w:t>
      </w:r>
      <w:proofErr w:type="spellStart"/>
      <w:r w:rsidRPr="001F107F">
        <w:rPr>
          <w:rFonts w:ascii="Helvetica" w:hAnsi="Helvetica"/>
          <w:color w:val="000000" w:themeColor="text1"/>
        </w:rPr>
        <w:t>μM</w:t>
      </w:r>
      <w:proofErr w:type="spellEnd"/>
      <w:r w:rsidRPr="001F107F">
        <w:rPr>
          <w:rFonts w:ascii="Helvetica" w:hAnsi="Helvetica"/>
          <w:color w:val="000000" w:themeColor="text1"/>
        </w:rPr>
        <w:t xml:space="preserve"> MV into the anodic chamber, the electrogenic profiles from the wild-type (B) and MV-adapted strains (D) displayed significant differences. During the initial three light cycles, wild-type strains generated large photocurrents, reaching amplitudes nearly three times greater than those observed without the presence of MV. Subsequently, the electrogenic activity decreased, and the photocurrent profiles were no longer detectable. By the experiment’s end, the formerly green biofilm of cells adhered to the electrode turned white, suggesting cell toxicity. Conversely, the MV-adapted strains, when subjected to MV, produced photocurrents similar to those recorded in the absence of MV. Unlike the wild-type cells exposed to MV, the biofilms derived from the MV-adapted strains remained green and viable until the conclusion of the experiment. culture’s supernatant. </w:t>
      </w:r>
      <w:commentRangeEnd w:id="266"/>
      <w:r w:rsidR="00041063">
        <w:rPr>
          <w:rStyle w:val="CommentReference"/>
        </w:rPr>
        <w:commentReference w:id="266"/>
      </w:r>
    </w:p>
    <w:p w14:paraId="5DFCA078" w14:textId="15A20893" w:rsidR="007A68B9" w:rsidRPr="001F107F" w:rsidRDefault="006F7A30" w:rsidP="006F7A30">
      <w:pPr>
        <w:pStyle w:val="FirstParagraph"/>
        <w:jc w:val="both"/>
        <w:rPr>
          <w:rFonts w:ascii="Helvetica" w:hAnsi="Helvetica"/>
          <w:color w:val="000000" w:themeColor="text1"/>
        </w:rPr>
      </w:pPr>
      <w:r>
        <w:rPr>
          <w:rFonts w:ascii="Helvetica" w:hAnsi="Helvetica"/>
          <w:color w:val="000000" w:themeColor="text1"/>
        </w:rPr>
        <w:t>T</w:t>
      </w:r>
      <w:r w:rsidR="009768FC" w:rsidRPr="001F107F">
        <w:rPr>
          <w:rFonts w:ascii="Helvetica" w:hAnsi="Helvetica"/>
          <w:color w:val="000000" w:themeColor="text1"/>
        </w:rPr>
        <w:t xml:space="preserve">o quantify the </w:t>
      </w:r>
      <w:r>
        <w:rPr>
          <w:rFonts w:ascii="Helvetica" w:hAnsi="Helvetica"/>
          <w:color w:val="000000" w:themeColor="text1"/>
        </w:rPr>
        <w:t>concentration of MV in the culture supernatant, and thus deduce its intracellular accumulation, w</w:t>
      </w:r>
      <w:r w:rsidRPr="001F107F">
        <w:rPr>
          <w:rFonts w:ascii="Helvetica" w:hAnsi="Helvetica"/>
          <w:color w:val="000000" w:themeColor="text1"/>
        </w:rPr>
        <w:t>e</w:t>
      </w:r>
      <w:r>
        <w:rPr>
          <w:rFonts w:ascii="Helvetica" w:hAnsi="Helvetica"/>
          <w:color w:val="000000" w:themeColor="text1"/>
        </w:rPr>
        <w:t xml:space="preserve"> then</w:t>
      </w:r>
      <w:r w:rsidRPr="001F107F">
        <w:rPr>
          <w:rFonts w:ascii="Helvetica" w:hAnsi="Helvetica"/>
          <w:color w:val="000000" w:themeColor="text1"/>
        </w:rPr>
        <w:t xml:space="preserve"> employed cyclic voltammetry (CV</w:t>
      </w:r>
      <w:r>
        <w:rPr>
          <w:rFonts w:ascii="Helvetica" w:hAnsi="Helvetica"/>
          <w:color w:val="000000" w:themeColor="text1"/>
        </w:rPr>
        <w:t>)</w:t>
      </w:r>
      <w:r w:rsidR="009768FC" w:rsidRPr="001F107F">
        <w:rPr>
          <w:rFonts w:ascii="Helvetica" w:hAnsi="Helvetica"/>
          <w:color w:val="000000" w:themeColor="text1"/>
        </w:rPr>
        <w:t>.</w:t>
      </w:r>
      <w:r>
        <w:rPr>
          <w:rFonts w:ascii="Helvetica" w:hAnsi="Helvetica"/>
          <w:color w:val="000000" w:themeColor="text1"/>
        </w:rPr>
        <w:t xml:space="preserve"> </w:t>
      </w:r>
      <w:r w:rsidRPr="001F107F">
        <w:rPr>
          <w:rFonts w:ascii="Helvetica" w:hAnsi="Helvetica"/>
          <w:color w:val="000000" w:themeColor="text1"/>
        </w:rPr>
        <w:t xml:space="preserve">Cultures of wild types and resistant strains were treated with MV and grown </w:t>
      </w:r>
      <w:proofErr w:type="spellStart"/>
      <w:r w:rsidRPr="001F107F">
        <w:rPr>
          <w:rFonts w:ascii="Helvetica" w:hAnsi="Helvetica"/>
          <w:color w:val="000000" w:themeColor="text1"/>
        </w:rPr>
        <w:t>photoautotrophically</w:t>
      </w:r>
      <w:proofErr w:type="spellEnd"/>
      <w:r w:rsidRPr="001F107F">
        <w:rPr>
          <w:rFonts w:ascii="Helvetica" w:hAnsi="Helvetica"/>
          <w:color w:val="000000" w:themeColor="text1"/>
        </w:rPr>
        <w:t xml:space="preserve">. After 4 and 15 hours post treatment, the cells were centrifuged and the concentration of extracellular MV was quantified by performing CVs on the supernatant. At a potential of ca. -0.5 V vs Ag/AgCl, MV reduces molecular oxygen, so we performed CVs with and without nitrogen purging to </w:t>
      </w:r>
      <w:del w:id="271" w:author="Joshua Lawrence" w:date="2024-06-20T20:12:00Z">
        <w:r w:rsidRPr="001F107F" w:rsidDel="005531D7">
          <w:rPr>
            <w:rFonts w:ascii="Helvetica" w:hAnsi="Helvetica"/>
            <w:color w:val="000000" w:themeColor="text1"/>
          </w:rPr>
          <w:delText xml:space="preserve">use </w:delText>
        </w:r>
      </w:del>
      <w:ins w:id="272" w:author="Joshua Lawrence" w:date="2024-06-20T20:12:00Z">
        <w:r w:rsidR="005531D7">
          <w:rPr>
            <w:rFonts w:ascii="Helvetica" w:hAnsi="Helvetica"/>
            <w:color w:val="000000" w:themeColor="text1"/>
          </w:rPr>
          <w:t>quantify</w:t>
        </w:r>
        <w:r w:rsidR="005531D7" w:rsidRPr="001F107F">
          <w:rPr>
            <w:rFonts w:ascii="Helvetica" w:hAnsi="Helvetica"/>
            <w:color w:val="000000" w:themeColor="text1"/>
          </w:rPr>
          <w:t xml:space="preserve"> </w:t>
        </w:r>
      </w:ins>
      <w:r w:rsidRPr="001F107F">
        <w:rPr>
          <w:rFonts w:ascii="Helvetica" w:hAnsi="Helvetica"/>
          <w:color w:val="000000" w:themeColor="text1"/>
        </w:rPr>
        <w:t xml:space="preserve">the oxygen reduction peak </w:t>
      </w:r>
      <w:commentRangeStart w:id="273"/>
      <w:ins w:id="274" w:author="Joshua Lawrence" w:date="2024-06-20T20:11:00Z">
        <w:r w:rsidR="005531D7">
          <w:rPr>
            <w:rFonts w:ascii="Helvetica" w:hAnsi="Helvetica"/>
            <w:color w:val="000000" w:themeColor="text1"/>
          </w:rPr>
          <w:t>(</w:t>
        </w:r>
        <w:proofErr w:type="spellStart"/>
        <w:r w:rsidR="005531D7">
          <w:rPr>
            <w:rFonts w:ascii="Helvetica" w:hAnsi="Helvetica"/>
            <w:i/>
            <w:iCs/>
            <w:color w:val="000000" w:themeColor="text1"/>
          </w:rPr>
          <w:t>E</w:t>
        </w:r>
        <w:r w:rsidR="005531D7">
          <w:rPr>
            <w:rFonts w:ascii="Helvetica" w:hAnsi="Helvetica"/>
            <w:i/>
            <w:iCs/>
            <w:color w:val="000000" w:themeColor="text1"/>
            <w:vertAlign w:val="subscript"/>
          </w:rPr>
          <w:t>red</w:t>
        </w:r>
        <w:proofErr w:type="spellEnd"/>
        <w:r w:rsidR="005531D7">
          <w:rPr>
            <w:rFonts w:ascii="Helvetica" w:hAnsi="Helvetica"/>
            <w:color w:val="000000" w:themeColor="text1"/>
          </w:rPr>
          <w:t>)</w:t>
        </w:r>
        <w:r w:rsidR="005531D7">
          <w:rPr>
            <w:rFonts w:ascii="Helvetica" w:hAnsi="Helvetica"/>
            <w:i/>
            <w:iCs/>
            <w:color w:val="000000" w:themeColor="text1"/>
          </w:rPr>
          <w:t xml:space="preserve"> </w:t>
        </w:r>
      </w:ins>
      <w:commentRangeEnd w:id="273"/>
      <w:ins w:id="275" w:author="Joshua Lawrence" w:date="2024-06-20T20:12:00Z">
        <w:r w:rsidR="005531D7">
          <w:rPr>
            <w:rStyle w:val="CommentReference"/>
          </w:rPr>
          <w:commentReference w:id="273"/>
        </w:r>
        <w:r w:rsidR="005531D7">
          <w:rPr>
            <w:rFonts w:ascii="Helvetica" w:hAnsi="Helvetica"/>
            <w:color w:val="000000" w:themeColor="text1"/>
          </w:rPr>
          <w:t xml:space="preserve">at X mV vs SHE </w:t>
        </w:r>
      </w:ins>
      <w:r w:rsidRPr="001F107F">
        <w:rPr>
          <w:rFonts w:ascii="Helvetica" w:hAnsi="Helvetica"/>
          <w:color w:val="000000" w:themeColor="text1"/>
        </w:rPr>
        <w:t xml:space="preserve">as an estimate of </w:t>
      </w:r>
      <w:ins w:id="276" w:author="Joshua Lawrence" w:date="2024-06-20T20:16:00Z">
        <w:r w:rsidR="005531D7">
          <w:rPr>
            <w:rFonts w:ascii="Helvetica" w:hAnsi="Helvetica"/>
            <w:color w:val="000000" w:themeColor="text1"/>
          </w:rPr>
          <w:t>ex</w:t>
        </w:r>
      </w:ins>
      <w:ins w:id="277" w:author="Joshua Lawrence" w:date="2024-06-20T20:17:00Z">
        <w:r w:rsidR="005531D7">
          <w:rPr>
            <w:rFonts w:ascii="Helvetica" w:hAnsi="Helvetica"/>
            <w:color w:val="000000" w:themeColor="text1"/>
          </w:rPr>
          <w:t>tracellula</w:t>
        </w:r>
      </w:ins>
      <w:ins w:id="278" w:author="Joshua Lawrence" w:date="2024-06-21T00:41:00Z">
        <w:r w:rsidR="001104F2">
          <w:rPr>
            <w:rFonts w:ascii="Helvetica" w:hAnsi="Helvetica"/>
            <w:color w:val="000000" w:themeColor="text1"/>
          </w:rPr>
          <w:t>r</w:t>
        </w:r>
      </w:ins>
      <w:ins w:id="279" w:author="Joshua Lawrence" w:date="2024-06-20T20:17:00Z">
        <w:r w:rsidR="005531D7">
          <w:rPr>
            <w:rFonts w:ascii="Helvetica" w:hAnsi="Helvetica"/>
            <w:color w:val="000000" w:themeColor="text1"/>
          </w:rPr>
          <w:t xml:space="preserve"> </w:t>
        </w:r>
      </w:ins>
      <w:r w:rsidRPr="001F107F">
        <w:rPr>
          <w:rFonts w:ascii="Helvetica" w:hAnsi="Helvetica"/>
          <w:color w:val="000000" w:themeColor="text1"/>
        </w:rPr>
        <w:t>MV</w:t>
      </w:r>
      <w:r w:rsidRPr="005531D7">
        <w:rPr>
          <w:rFonts w:ascii="Helvetica" w:hAnsi="Helvetica"/>
          <w:color w:val="000000" w:themeColor="text1"/>
          <w:vertAlign w:val="superscript"/>
          <w:rPrChange w:id="280" w:author="Joshua Lawrence" w:date="2024-06-20T20:17:00Z">
            <w:rPr>
              <w:rFonts w:ascii="Helvetica" w:hAnsi="Helvetica"/>
              <w:color w:val="000000" w:themeColor="text1"/>
            </w:rPr>
          </w:rPrChange>
        </w:rPr>
        <w:t>2</w:t>
      </w:r>
      <w:commentRangeStart w:id="281"/>
      <w:r w:rsidRPr="005531D7">
        <w:rPr>
          <w:rFonts w:ascii="Helvetica" w:hAnsi="Helvetica"/>
          <w:color w:val="000000" w:themeColor="text1"/>
          <w:vertAlign w:val="superscript"/>
          <w:rPrChange w:id="282" w:author="Joshua Lawrence" w:date="2024-06-20T20:17:00Z">
            <w:rPr>
              <w:rFonts w:ascii="Helvetica" w:hAnsi="Helvetica"/>
              <w:color w:val="000000" w:themeColor="text1"/>
            </w:rPr>
          </w:rPrChange>
        </w:rPr>
        <w:t>+</w:t>
      </w:r>
      <w:commentRangeEnd w:id="281"/>
      <w:r w:rsidR="005531D7">
        <w:rPr>
          <w:rStyle w:val="CommentReference"/>
        </w:rPr>
        <w:commentReference w:id="281"/>
      </w:r>
      <w:ins w:id="283" w:author="Joshua Lawrence" w:date="2024-06-20T20:17:00Z">
        <w:r w:rsidR="005531D7">
          <w:rPr>
            <w:rFonts w:ascii="Helvetica" w:hAnsi="Helvetica"/>
            <w:color w:val="000000" w:themeColor="text1"/>
          </w:rPr>
          <w:t xml:space="preserve"> </w:t>
        </w:r>
      </w:ins>
      <w:commentRangeStart w:id="284"/>
      <w:r w:rsidRPr="001F107F">
        <w:rPr>
          <w:rFonts w:ascii="Helvetica" w:hAnsi="Helvetica"/>
          <w:color w:val="000000" w:themeColor="text1"/>
        </w:rPr>
        <w:t>concentration</w:t>
      </w:r>
      <w:commentRangeEnd w:id="284"/>
      <w:r w:rsidR="005531D7">
        <w:rPr>
          <w:rStyle w:val="CommentReference"/>
        </w:rPr>
        <w:commentReference w:id="284"/>
      </w:r>
      <w:r w:rsidRPr="001F107F">
        <w:rPr>
          <w:rFonts w:ascii="Helvetica" w:hAnsi="Helvetica"/>
          <w:color w:val="000000" w:themeColor="text1"/>
        </w:rPr>
        <w:t xml:space="preserve">. As shown in Fig.4(e-n), </w:t>
      </w:r>
      <w:proofErr w:type="spellStart"/>
      <w:ins w:id="285" w:author="Joshua Lawrence" w:date="2024-06-20T20:13:00Z">
        <w:r w:rsidR="005531D7">
          <w:rPr>
            <w:rFonts w:ascii="Helvetica" w:hAnsi="Helvetica"/>
            <w:i/>
            <w:iCs/>
            <w:color w:val="000000" w:themeColor="text1"/>
          </w:rPr>
          <w:t>E</w:t>
        </w:r>
        <w:r w:rsidR="005531D7">
          <w:rPr>
            <w:rFonts w:ascii="Helvetica" w:hAnsi="Helvetica"/>
            <w:color w:val="000000" w:themeColor="text1"/>
            <w:vertAlign w:val="subscript"/>
          </w:rPr>
          <w:t>red</w:t>
        </w:r>
        <w:proofErr w:type="spellEnd"/>
        <w:r w:rsidR="005531D7">
          <w:rPr>
            <w:rFonts w:ascii="Helvetica" w:hAnsi="Helvetica"/>
            <w:color w:val="000000" w:themeColor="text1"/>
            <w:vertAlign w:val="subscript"/>
          </w:rPr>
          <w:t xml:space="preserve"> </w:t>
        </w:r>
        <w:r w:rsidR="005531D7">
          <w:rPr>
            <w:rFonts w:ascii="Helvetica" w:hAnsi="Helvetica"/>
            <w:color w:val="000000" w:themeColor="text1"/>
          </w:rPr>
          <w:t xml:space="preserve">values </w:t>
        </w:r>
      </w:ins>
      <w:ins w:id="286" w:author="Joshua Lawrence" w:date="2024-06-20T20:14:00Z">
        <w:r w:rsidR="005531D7">
          <w:rPr>
            <w:rFonts w:ascii="Helvetica" w:hAnsi="Helvetica"/>
            <w:color w:val="000000" w:themeColor="text1"/>
          </w:rPr>
          <w:t xml:space="preserve">of wild-type strains </w:t>
        </w:r>
      </w:ins>
      <w:ins w:id="287" w:author="Joshua Lawrence" w:date="2024-06-20T20:13:00Z">
        <w:r w:rsidR="005531D7">
          <w:rPr>
            <w:rFonts w:ascii="Helvetica" w:hAnsi="Helvetica"/>
            <w:color w:val="000000" w:themeColor="text1"/>
          </w:rPr>
          <w:t xml:space="preserve">decreased </w:t>
        </w:r>
      </w:ins>
      <w:ins w:id="288" w:author="Joshua Lawrence" w:date="2024-06-20T20:14:00Z">
        <w:r w:rsidR="005531D7">
          <w:rPr>
            <w:rFonts w:ascii="Helvetica" w:hAnsi="Helvetica"/>
            <w:color w:val="000000" w:themeColor="text1"/>
          </w:rPr>
          <w:t xml:space="preserve">substantially between a </w:t>
        </w:r>
        <w:proofErr w:type="gramStart"/>
        <w:r w:rsidR="005531D7">
          <w:rPr>
            <w:rFonts w:ascii="Helvetica" w:hAnsi="Helvetica"/>
            <w:color w:val="000000" w:themeColor="text1"/>
          </w:rPr>
          <w:t>4-15 hour</w:t>
        </w:r>
        <w:proofErr w:type="gramEnd"/>
        <w:r w:rsidR="005531D7">
          <w:rPr>
            <w:rFonts w:ascii="Helvetica" w:hAnsi="Helvetica"/>
            <w:color w:val="000000" w:themeColor="text1"/>
          </w:rPr>
          <w:t xml:space="preserve"> incubation period</w:t>
        </w:r>
      </w:ins>
      <w:ins w:id="289" w:author="Joshua Lawrence" w:date="2024-06-20T20:15:00Z">
        <w:r w:rsidR="005531D7">
          <w:rPr>
            <w:rFonts w:ascii="Helvetica" w:hAnsi="Helvetica"/>
            <w:color w:val="000000" w:themeColor="text1"/>
          </w:rPr>
          <w:t xml:space="preserve">, with this same decrease not being observed across all adapted strains. This indicates a higher concentration of MV in the supernatant </w:t>
        </w:r>
      </w:ins>
      <w:ins w:id="290" w:author="Joshua Lawrence" w:date="2024-06-20T20:16:00Z">
        <w:r w:rsidR="005531D7">
          <w:rPr>
            <w:rFonts w:ascii="Helvetica" w:hAnsi="Helvetica"/>
            <w:color w:val="000000" w:themeColor="text1"/>
          </w:rPr>
          <w:t xml:space="preserve">of adapted strains </w:t>
        </w:r>
      </w:ins>
      <w:ins w:id="291" w:author="Joshua Lawrence" w:date="2024-06-20T20:15:00Z">
        <w:r w:rsidR="005531D7">
          <w:rPr>
            <w:rFonts w:ascii="Helvetica" w:hAnsi="Helvetica"/>
            <w:color w:val="000000" w:themeColor="text1"/>
          </w:rPr>
          <w:t xml:space="preserve">after the incubation period, </w:t>
        </w:r>
      </w:ins>
      <w:ins w:id="292" w:author="Joshua Lawrence" w:date="2024-06-20T20:16:00Z">
        <w:r w:rsidR="005531D7">
          <w:rPr>
            <w:rFonts w:ascii="Helvetica" w:hAnsi="Helvetica"/>
            <w:color w:val="000000" w:themeColor="text1"/>
          </w:rPr>
          <w:t xml:space="preserve">suggesting the MV adaptation phenotype is characterised by </w:t>
        </w:r>
      </w:ins>
      <w:ins w:id="293" w:author="Joshua Lawrence" w:date="2024-06-20T20:17:00Z">
        <w:r w:rsidR="005531D7">
          <w:rPr>
            <w:rFonts w:ascii="Helvetica" w:hAnsi="Helvetica"/>
            <w:color w:val="000000" w:themeColor="text1"/>
          </w:rPr>
          <w:t xml:space="preserve">less </w:t>
        </w:r>
      </w:ins>
      <w:ins w:id="294" w:author="Joshua Lawrence" w:date="2024-06-20T20:16:00Z">
        <w:r w:rsidR="005531D7">
          <w:rPr>
            <w:rFonts w:ascii="Helvetica" w:hAnsi="Helvetica"/>
            <w:color w:val="000000" w:themeColor="text1"/>
          </w:rPr>
          <w:t xml:space="preserve">intracellular </w:t>
        </w:r>
      </w:ins>
      <w:ins w:id="295" w:author="Joshua Lawrence" w:date="2024-06-20T20:18:00Z">
        <w:r w:rsidR="005531D7">
          <w:rPr>
            <w:rFonts w:ascii="Helvetica" w:hAnsi="Helvetica"/>
            <w:color w:val="000000" w:themeColor="text1"/>
          </w:rPr>
          <w:t xml:space="preserve">accumulation of </w:t>
        </w:r>
      </w:ins>
      <w:ins w:id="296" w:author="Joshua Lawrence" w:date="2024-06-20T20:17:00Z">
        <w:r w:rsidR="005531D7">
          <w:rPr>
            <w:rFonts w:ascii="Helvetica" w:hAnsi="Helvetica"/>
            <w:color w:val="000000" w:themeColor="text1"/>
          </w:rPr>
          <w:t>MV</w:t>
        </w:r>
      </w:ins>
      <w:ins w:id="297" w:author="Joshua Lawrence" w:date="2024-06-20T20:18:00Z">
        <w:r w:rsidR="005531D7">
          <w:rPr>
            <w:rFonts w:ascii="Helvetica" w:hAnsi="Helvetica"/>
            <w:color w:val="000000" w:themeColor="text1"/>
          </w:rPr>
          <w:t xml:space="preserve">. </w:t>
        </w:r>
      </w:ins>
      <w:ins w:id="298" w:author="Joshua Lawrence" w:date="2024-06-20T20:17:00Z">
        <w:r w:rsidR="005531D7">
          <w:rPr>
            <w:rFonts w:ascii="Helvetica" w:hAnsi="Helvetica"/>
            <w:color w:val="000000" w:themeColor="text1"/>
          </w:rPr>
          <w:t xml:space="preserve"> </w:t>
        </w:r>
      </w:ins>
      <w:del w:id="299" w:author="Joshua Lawrence" w:date="2024-06-20T20:18:00Z">
        <w:r w:rsidRPr="001F107F" w:rsidDel="005531D7">
          <w:rPr>
            <w:rFonts w:ascii="Helvetica" w:hAnsi="Helvetica"/>
            <w:color w:val="000000" w:themeColor="text1"/>
          </w:rPr>
          <w:delText xml:space="preserve">the CVs showed that indeed the supernatant from all cultures showed characteristic MV redox peaks, indicating that MV has not been degraded. As observed by the reduction in the peaks in the presence of oxygen at 4 and 15 hours, the concentration of </w:delText>
        </w:r>
        <w:commentRangeStart w:id="300"/>
        <w:r w:rsidRPr="001F107F" w:rsidDel="005531D7">
          <w:rPr>
            <w:rFonts w:ascii="Helvetica" w:hAnsi="Helvetica"/>
            <w:color w:val="000000" w:themeColor="text1"/>
          </w:rPr>
          <w:delText>MV</w:delText>
        </w:r>
        <w:r w:rsidRPr="00A638CE" w:rsidDel="005531D7">
          <w:rPr>
            <w:rFonts w:ascii="Helvetica" w:hAnsi="Helvetica"/>
            <w:color w:val="000000" w:themeColor="text1"/>
            <w:vertAlign w:val="superscript"/>
            <w:rPrChange w:id="301" w:author="Joshua Lawrence" w:date="2024-06-20T08:37:00Z">
              <w:rPr>
                <w:rFonts w:ascii="Helvetica" w:hAnsi="Helvetica"/>
                <w:color w:val="000000" w:themeColor="text1"/>
              </w:rPr>
            </w:rPrChange>
          </w:rPr>
          <w:delText>2+</w:delText>
        </w:r>
        <w:r w:rsidRPr="001F107F" w:rsidDel="005531D7">
          <w:rPr>
            <w:rFonts w:ascii="Helvetica" w:hAnsi="Helvetica"/>
            <w:color w:val="000000" w:themeColor="text1"/>
          </w:rPr>
          <w:delText xml:space="preserve"> </w:delText>
        </w:r>
        <w:commentRangeEnd w:id="300"/>
        <w:r w:rsidR="00A638CE" w:rsidDel="005531D7">
          <w:rPr>
            <w:rStyle w:val="CommentReference"/>
          </w:rPr>
          <w:commentReference w:id="300"/>
        </w:r>
        <w:r w:rsidRPr="001F107F" w:rsidDel="005531D7">
          <w:rPr>
            <w:rFonts w:ascii="Helvetica" w:hAnsi="Helvetica"/>
            <w:color w:val="000000" w:themeColor="text1"/>
          </w:rPr>
          <w:delText xml:space="preserve">in the supernatant from wild-type cultures decreased over time. This indicates that in these cultures MV2+ is reduced into its membrane permeable form, goes intracellularly and thus MV2+ in the supernatant disappears. On the contrary, the oxygen reduction peaks catalysed by MV2+ in the supernatant from all resistant cultures remained almost unchanged. This </w:delText>
        </w:r>
        <w:r w:rsidR="00EE472A" w:rsidDel="005531D7">
          <w:rPr>
            <w:rFonts w:ascii="Helvetica" w:hAnsi="Helvetica"/>
            <w:color w:val="000000" w:themeColor="text1"/>
          </w:rPr>
          <w:delText>con</w:delText>
        </w:r>
      </w:del>
      <w:del w:id="302" w:author="Joshua Lawrence" w:date="2024-06-20T20:10:00Z">
        <w:r w:rsidR="00EE472A" w:rsidDel="005531D7">
          <w:rPr>
            <w:rFonts w:ascii="Helvetica" w:hAnsi="Helvetica"/>
            <w:color w:val="000000" w:themeColor="text1"/>
          </w:rPr>
          <w:delText>d</w:delText>
        </w:r>
      </w:del>
      <w:del w:id="303" w:author="Joshua Lawrence" w:date="2024-06-20T20:18:00Z">
        <w:r w:rsidR="00EE472A" w:rsidDel="005531D7">
          <w:rPr>
            <w:rFonts w:ascii="Helvetica" w:hAnsi="Helvetica"/>
            <w:color w:val="000000" w:themeColor="text1"/>
          </w:rPr>
          <w:delText>firms</w:delText>
        </w:r>
        <w:r w:rsidRPr="001F107F" w:rsidDel="005531D7">
          <w:rPr>
            <w:rFonts w:ascii="Helvetica" w:hAnsi="Helvetica"/>
            <w:color w:val="000000" w:themeColor="text1"/>
          </w:rPr>
          <w:delText xml:space="preserve"> that resistant strains display a reduced intracellular accumulation of MV.</w:delText>
        </w:r>
      </w:del>
    </w:p>
    <w:p w14:paraId="740B7B7E" w14:textId="0D773956" w:rsidR="006F7A30" w:rsidRDefault="006F7A30" w:rsidP="007C6C97">
      <w:pPr>
        <w:pStyle w:val="Heading1"/>
        <w:jc w:val="both"/>
        <w:rPr>
          <w:rFonts w:ascii="Helvetica" w:hAnsi="Helvetica"/>
          <w:color w:val="000000" w:themeColor="text1"/>
        </w:rPr>
      </w:pPr>
      <w:bookmarkStart w:id="304" w:name="discussion"/>
      <w:bookmarkEnd w:id="126"/>
      <w:bookmarkEnd w:id="265"/>
      <w:commentRangeStart w:id="305"/>
      <w:commentRangeStart w:id="306"/>
      <w:r>
        <w:rPr>
          <w:rFonts w:ascii="Helvetica" w:hAnsi="Helvetica"/>
          <w:noProof/>
          <w:color w:val="000000" w:themeColor="text1"/>
        </w:rPr>
        <w:lastRenderedPageBreak/>
        <w:drawing>
          <wp:anchor distT="0" distB="0" distL="114300" distR="114300" simplePos="0" relativeHeight="251681280" behindDoc="0" locked="0" layoutInCell="1" allowOverlap="1" wp14:anchorId="032C51B0" wp14:editId="1AC91FED">
            <wp:simplePos x="0" y="0"/>
            <wp:positionH relativeFrom="margin">
              <wp:align>center</wp:align>
            </wp:positionH>
            <wp:positionV relativeFrom="margin">
              <wp:align>center</wp:align>
            </wp:positionV>
            <wp:extent cx="6538823" cy="8783494"/>
            <wp:effectExtent l="0" t="0" r="1905" b="5080"/>
            <wp:wrapSquare wrapText="bothSides"/>
            <wp:docPr id="1465771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20" name="Picture 1465771720"/>
                    <pic:cNvPicPr/>
                  </pic:nvPicPr>
                  <pic:blipFill>
                    <a:blip r:embed="rId15">
                      <a:extLst>
                        <a:ext uri="{28A0092B-C50C-407E-A947-70E740481C1C}">
                          <a14:useLocalDpi xmlns:a14="http://schemas.microsoft.com/office/drawing/2010/main" val="0"/>
                        </a:ext>
                      </a:extLst>
                    </a:blip>
                    <a:stretch>
                      <a:fillRect/>
                    </a:stretch>
                  </pic:blipFill>
                  <pic:spPr>
                    <a:xfrm>
                      <a:off x="0" y="0"/>
                      <a:ext cx="6538823" cy="8783494"/>
                    </a:xfrm>
                    <a:prstGeom prst="rect">
                      <a:avLst/>
                    </a:prstGeom>
                  </pic:spPr>
                </pic:pic>
              </a:graphicData>
            </a:graphic>
          </wp:anchor>
        </w:drawing>
      </w:r>
      <w:commentRangeEnd w:id="305"/>
      <w:commentRangeEnd w:id="306"/>
      <w:r w:rsidR="005531D7">
        <w:rPr>
          <w:rStyle w:val="CommentReference"/>
          <w:rFonts w:asciiTheme="minorHAnsi" w:eastAsiaTheme="minorHAnsi" w:hAnsiTheme="minorHAnsi" w:cstheme="minorBidi"/>
          <w:b w:val="0"/>
          <w:bCs w:val="0"/>
          <w:color w:val="auto"/>
        </w:rPr>
        <w:commentReference w:id="305"/>
      </w:r>
      <w:r w:rsidR="00A638CE">
        <w:rPr>
          <w:rStyle w:val="CommentReference"/>
          <w:rFonts w:asciiTheme="minorHAnsi" w:eastAsiaTheme="minorHAnsi" w:hAnsiTheme="minorHAnsi" w:cstheme="minorBidi"/>
          <w:b w:val="0"/>
          <w:bCs w:val="0"/>
          <w:color w:val="auto"/>
        </w:rPr>
        <w:commentReference w:id="306"/>
      </w:r>
    </w:p>
    <w:p w14:paraId="3FA503BF" w14:textId="7505A157" w:rsidR="007A68B9" w:rsidRPr="001F107F" w:rsidRDefault="00000000" w:rsidP="007C6C97">
      <w:pPr>
        <w:pStyle w:val="Heading1"/>
        <w:jc w:val="both"/>
        <w:rPr>
          <w:rFonts w:ascii="Helvetica" w:hAnsi="Helvetica"/>
          <w:color w:val="000000" w:themeColor="text1"/>
        </w:rPr>
      </w:pPr>
      <w:commentRangeStart w:id="307"/>
      <w:r w:rsidRPr="001F107F">
        <w:rPr>
          <w:rFonts w:ascii="Helvetica" w:hAnsi="Helvetica"/>
          <w:color w:val="000000" w:themeColor="text1"/>
        </w:rPr>
        <w:lastRenderedPageBreak/>
        <w:t>Discussion</w:t>
      </w:r>
      <w:commentRangeEnd w:id="307"/>
      <w:r w:rsidR="00DD1B8B">
        <w:rPr>
          <w:rStyle w:val="CommentReference"/>
          <w:rFonts w:asciiTheme="minorHAnsi" w:eastAsiaTheme="minorHAnsi" w:hAnsiTheme="minorHAnsi" w:cstheme="minorBidi"/>
          <w:b w:val="0"/>
          <w:bCs w:val="0"/>
          <w:color w:val="auto"/>
        </w:rPr>
        <w:commentReference w:id="307"/>
      </w:r>
    </w:p>
    <w:p w14:paraId="388D7C4C" w14:textId="0EB3D14F" w:rsidR="007A68B9" w:rsidRPr="001F107F" w:rsidRDefault="00000000" w:rsidP="007C6C97">
      <w:pPr>
        <w:pStyle w:val="FirstParagraph"/>
        <w:jc w:val="both"/>
        <w:rPr>
          <w:rFonts w:ascii="Helvetica" w:hAnsi="Helvetica"/>
          <w:color w:val="000000" w:themeColor="text1"/>
        </w:rPr>
      </w:pPr>
      <w:commentRangeStart w:id="308"/>
      <w:r w:rsidRPr="001F107F">
        <w:rPr>
          <w:rFonts w:ascii="Helvetica" w:hAnsi="Helvetica"/>
          <w:color w:val="000000" w:themeColor="text1"/>
        </w:rPr>
        <w:t>In</w:t>
      </w:r>
      <w:commentRangeEnd w:id="308"/>
      <w:r w:rsidR="00EF103D">
        <w:rPr>
          <w:rStyle w:val="CommentReference"/>
        </w:rPr>
        <w:commentReference w:id="308"/>
      </w:r>
      <w:r w:rsidRPr="001F107F">
        <w:rPr>
          <w:rFonts w:ascii="Helvetica" w:hAnsi="Helvetica"/>
          <w:color w:val="000000" w:themeColor="text1"/>
        </w:rPr>
        <w:t xml:space="preserve"> this study, we demonstrated that</w:t>
      </w:r>
      <w:r w:rsidR="003B6935" w:rsidRPr="001F107F">
        <w:rPr>
          <w:rFonts w:ascii="Helvetica" w:hAnsi="Helvetica"/>
          <w:color w:val="000000" w:themeColor="text1"/>
        </w:rPr>
        <w:t xml:space="preserve"> multiple substrains</w:t>
      </w:r>
      <w:r w:rsidRPr="001F107F">
        <w:rPr>
          <w:rFonts w:ascii="Helvetica" w:hAnsi="Helvetica"/>
          <w:color w:val="000000" w:themeColor="text1"/>
        </w:rPr>
        <w:t xml:space="preserve"> </w:t>
      </w:r>
      <w:r w:rsidR="003B6935" w:rsidRPr="001F107F">
        <w:rPr>
          <w:rFonts w:ascii="Helvetica" w:hAnsi="Helvetica"/>
          <w:color w:val="000000" w:themeColor="text1"/>
        </w:rPr>
        <w:t xml:space="preserve">of the model freshwater cyanobacterium </w:t>
      </w:r>
      <w:r w:rsidRPr="001F107F">
        <w:rPr>
          <w:rFonts w:ascii="Helvetica" w:hAnsi="Helvetica"/>
          <w:i/>
          <w:iCs/>
          <w:color w:val="000000" w:themeColor="text1"/>
        </w:rPr>
        <w:t>Synechocystis</w:t>
      </w:r>
      <w:r w:rsidR="003B6935" w:rsidRPr="001F107F">
        <w:rPr>
          <w:rFonts w:ascii="Helvetica" w:hAnsi="Helvetica"/>
          <w:color w:val="000000" w:themeColor="text1"/>
        </w:rPr>
        <w:t xml:space="preserve"> </w:t>
      </w:r>
      <w:r w:rsidR="001F107F">
        <w:rPr>
          <w:rFonts w:ascii="Helvetica" w:hAnsi="Helvetica"/>
          <w:color w:val="000000" w:themeColor="text1"/>
        </w:rPr>
        <w:t>could</w:t>
      </w:r>
      <w:r w:rsidRPr="001F107F">
        <w:rPr>
          <w:rFonts w:ascii="Helvetica" w:hAnsi="Helvetica"/>
          <w:color w:val="000000" w:themeColor="text1"/>
        </w:rPr>
        <w:t xml:space="preserve"> spontaneously </w:t>
      </w:r>
      <w:r w:rsidR="00064C47">
        <w:rPr>
          <w:rFonts w:ascii="Helvetica" w:hAnsi="Helvetica"/>
          <w:color w:val="000000" w:themeColor="text1"/>
        </w:rPr>
        <w:t xml:space="preserve">and rapidly </w:t>
      </w:r>
      <w:r w:rsidRPr="001F107F">
        <w:rPr>
          <w:rFonts w:ascii="Helvetica" w:hAnsi="Helvetica"/>
          <w:color w:val="000000" w:themeColor="text1"/>
        </w:rPr>
        <w:t xml:space="preserve">evolve resistance to the bactericidal effects of methyl viologen. Despite wild type cultures bleached after treatment with MV at concentrations as low as 1 </w:t>
      </w:r>
      <w:proofErr w:type="spellStart"/>
      <w:r w:rsidRPr="001F107F">
        <w:rPr>
          <w:rFonts w:ascii="Helvetica" w:hAnsi="Helvetica"/>
          <w:color w:val="000000" w:themeColor="text1"/>
        </w:rPr>
        <w:t>μM</w:t>
      </w:r>
      <w:proofErr w:type="spellEnd"/>
      <w:r w:rsidRPr="001F107F">
        <w:rPr>
          <w:rFonts w:ascii="Helvetica" w:hAnsi="Helvetica"/>
          <w:color w:val="000000" w:themeColor="text1"/>
        </w:rPr>
        <w:t>, emergence of viable cultures was observed during liquid cultivation after a period of apparent growth inhibition</w:t>
      </w:r>
      <w:commentRangeStart w:id="309"/>
      <w:r w:rsidRPr="001F107F">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Pr>
          <w:rFonts w:ascii="Helvetica" w:hAnsi="Helvetica"/>
          <w:color w:val="000000" w:themeColor="text1"/>
        </w:rPr>
        <w:t>chemical</w:t>
      </w:r>
      <w:r w:rsidRPr="001F107F">
        <w:rPr>
          <w:rFonts w:ascii="Helvetica" w:hAnsi="Helvetica"/>
          <w:color w:val="000000" w:themeColor="text1"/>
        </w:rPr>
        <w:t xml:space="preserve"> degradation, as often observed in the case of β-lactam antibiotics</w:t>
      </w:r>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yOD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Content>
          <w:r w:rsidR="000F1F9B" w:rsidRPr="000F1F9B">
            <w:rPr>
              <w:rFonts w:ascii="Helvetica" w:hAnsi="Helvetica"/>
              <w:color w:val="000000"/>
              <w:vertAlign w:val="superscript"/>
            </w:rPr>
            <w:t>28</w:t>
          </w:r>
        </w:sdtContent>
      </w:sdt>
      <w:commentRangeEnd w:id="309"/>
      <w:r w:rsidR="005531D7">
        <w:rPr>
          <w:rStyle w:val="CommentReference"/>
        </w:rPr>
        <w:commentReference w:id="309"/>
      </w:r>
      <w:r w:rsidRPr="001F107F">
        <w:rPr>
          <w:rFonts w:ascii="Helvetica" w:hAnsi="Helvetica"/>
          <w:color w:val="000000" w:themeColor="text1"/>
        </w:rPr>
        <w:t xml:space="preserve">. Emergence of spontaneous mutants was observed for both </w:t>
      </w:r>
      <w:r w:rsidR="00064C47">
        <w:rPr>
          <w:rFonts w:ascii="Helvetica" w:hAnsi="Helvetica"/>
          <w:color w:val="000000" w:themeColor="text1"/>
        </w:rPr>
        <w:t xml:space="preserve">motile (“Howe”) </w:t>
      </w:r>
      <w:r w:rsidRPr="001F107F">
        <w:rPr>
          <w:rFonts w:ascii="Helvetica" w:hAnsi="Helvetica"/>
          <w:color w:val="000000" w:themeColor="text1"/>
        </w:rPr>
        <w:t>and</w:t>
      </w:r>
      <w:r w:rsidR="00064C47">
        <w:rPr>
          <w:rFonts w:ascii="Helvetica" w:hAnsi="Helvetica"/>
          <w:color w:val="000000" w:themeColor="text1"/>
        </w:rPr>
        <w:t xml:space="preserve"> non-motile (</w:t>
      </w:r>
      <w:r w:rsidRPr="001F107F">
        <w:rPr>
          <w:rFonts w:ascii="Helvetica" w:hAnsi="Helvetica"/>
          <w:color w:val="000000" w:themeColor="text1"/>
        </w:rPr>
        <w:t>“Nixon”</w:t>
      </w:r>
      <w:r w:rsidR="00064C47">
        <w:rPr>
          <w:rFonts w:ascii="Helvetica" w:hAnsi="Helvetica"/>
          <w:color w:val="000000" w:themeColor="text1"/>
        </w:rPr>
        <w:t xml:space="preserve">) </w:t>
      </w:r>
      <w:r w:rsidRPr="001F107F">
        <w:rPr>
          <w:rFonts w:ascii="Helvetica" w:hAnsi="Helvetica"/>
          <w:i/>
          <w:iCs/>
          <w:color w:val="000000" w:themeColor="text1"/>
        </w:rPr>
        <w:t>Synechocystis</w:t>
      </w:r>
      <w:r w:rsidRPr="001F107F">
        <w:rPr>
          <w:rFonts w:ascii="Helvetica" w:hAnsi="Helvetica"/>
          <w:color w:val="000000" w:themeColor="text1"/>
        </w:rPr>
        <w:t xml:space="preserve"> substrains, but only occurred when MV was added during mid-log growth and at concentrations lower than 100 </w:t>
      </w:r>
      <w:proofErr w:type="spellStart"/>
      <w:r w:rsidRPr="001F107F">
        <w:rPr>
          <w:rFonts w:ascii="Helvetica" w:hAnsi="Helvetica"/>
          <w:color w:val="000000" w:themeColor="text1"/>
        </w:rPr>
        <w:t>μM</w:t>
      </w:r>
      <w:proofErr w:type="spellEnd"/>
      <w:ins w:id="310" w:author="Joshua Lawrence" w:date="2024-06-20T20:20:00Z">
        <w:r w:rsidR="005531D7">
          <w:rPr>
            <w:rFonts w:ascii="Helvetica" w:hAnsi="Helvetica"/>
            <w:color w:val="000000" w:themeColor="text1"/>
          </w:rPr>
          <w:t xml:space="preserve">. </w:t>
        </w:r>
      </w:ins>
      <w:r w:rsidRPr="001F107F">
        <w:rPr>
          <w:rFonts w:ascii="Helvetica" w:hAnsi="Helvetica"/>
          <w:color w:val="000000" w:themeColor="text1"/>
        </w:rPr>
        <w:t xml:space="preserve">Not only </w:t>
      </w:r>
      <w:ins w:id="311" w:author="Christopher J. Howe" w:date="2024-06-21T15:39:00Z">
        <w:r w:rsidR="003472D7">
          <w:rPr>
            <w:rFonts w:ascii="Helvetica" w:hAnsi="Helvetica"/>
            <w:color w:val="000000" w:themeColor="text1"/>
          </w:rPr>
          <w:t xml:space="preserve">did </w:t>
        </w:r>
      </w:ins>
      <w:r w:rsidRPr="001F107F">
        <w:rPr>
          <w:rFonts w:ascii="Helvetica" w:hAnsi="Helvetica"/>
          <w:color w:val="000000" w:themeColor="text1"/>
        </w:rPr>
        <w:t>we recapitulate</w:t>
      </w:r>
      <w:del w:id="312" w:author="Christopher J. Howe" w:date="2024-06-21T15:39:00Z">
        <w:r w:rsidRPr="001F107F" w:rsidDel="003472D7">
          <w:rPr>
            <w:rFonts w:ascii="Helvetica" w:hAnsi="Helvetica"/>
            <w:color w:val="000000" w:themeColor="text1"/>
          </w:rPr>
          <w:delText>d</w:delText>
        </w:r>
      </w:del>
      <w:r w:rsidRPr="001F107F">
        <w:rPr>
          <w:rFonts w:ascii="Helvetica" w:hAnsi="Helvetica"/>
          <w:color w:val="000000" w:themeColor="text1"/>
        </w:rPr>
        <w:t xml:space="preserve"> the same mutations observed by </w:t>
      </w:r>
      <w:proofErr w:type="spellStart"/>
      <w:r w:rsidRPr="001F107F">
        <w:rPr>
          <w:rFonts w:ascii="Helvetica" w:hAnsi="Helvetica"/>
          <w:color w:val="000000" w:themeColor="text1"/>
        </w:rPr>
        <w:t>Prosecka</w:t>
      </w:r>
      <w:proofErr w:type="spellEnd"/>
      <w:r w:rsidRPr="001F107F">
        <w:rPr>
          <w:rFonts w:ascii="Helvetica" w:hAnsi="Helvetica"/>
          <w:color w:val="000000" w:themeColor="text1"/>
        </w:rPr>
        <w:t xml:space="preserve"> et al., (2009), but we expand on their </w:t>
      </w:r>
      <w:del w:id="313" w:author="Christopher J. Howe" w:date="2024-06-21T15:39:00Z">
        <w:r w:rsidRPr="001F107F" w:rsidDel="003472D7">
          <w:rPr>
            <w:rFonts w:ascii="Helvetica" w:hAnsi="Helvetica"/>
            <w:color w:val="000000" w:themeColor="text1"/>
          </w:rPr>
          <w:delText xml:space="preserve">knowledge </w:delText>
        </w:r>
      </w:del>
      <w:ins w:id="314" w:author="Christopher J. Howe" w:date="2024-06-21T15:39:00Z">
        <w:r w:rsidR="003472D7">
          <w:rPr>
            <w:rFonts w:ascii="Helvetica" w:hAnsi="Helvetica"/>
            <w:color w:val="000000" w:themeColor="text1"/>
          </w:rPr>
          <w:t>findings</w:t>
        </w:r>
        <w:r w:rsidR="003472D7" w:rsidRPr="001F107F">
          <w:rPr>
            <w:rFonts w:ascii="Helvetica" w:hAnsi="Helvetica"/>
            <w:color w:val="000000" w:themeColor="text1"/>
          </w:rPr>
          <w:t xml:space="preserve"> </w:t>
        </w:r>
      </w:ins>
      <w:r w:rsidRPr="001F107F">
        <w:rPr>
          <w:rFonts w:ascii="Helvetica" w:hAnsi="Helvetica"/>
          <w:color w:val="000000" w:themeColor="text1"/>
        </w:rPr>
        <w:t>by identifying the conditions in which such adaptive evolution can occur in liquid cultures during photoautotrophic cultivation.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del w:id="315" w:author="Joshua Lawrence" w:date="2024-06-20T20:20:00Z">
        <w:r w:rsidRPr="001F107F" w:rsidDel="005531D7">
          <w:rPr>
            <w:rFonts w:ascii="Helvetica" w:hAnsi="Helvetica"/>
            <w:color w:val="000000" w:themeColor="text1"/>
          </w:rPr>
          <w:delText xml:space="preserve"> </w:delText>
        </w:r>
      </w:del>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yOT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"/>
          <w:id w:val="-762834969"/>
          <w:placeholder>
            <w:docPart w:val="DefaultPlaceholder_-1854013440"/>
          </w:placeholder>
        </w:sdtPr>
        <w:sdtContent>
          <w:r w:rsidR="008158EC" w:rsidRPr="008158EC">
            <w:rPr>
              <w:rFonts w:ascii="Helvetica" w:hAnsi="Helvetica"/>
              <w:color w:val="000000"/>
              <w:vertAlign w:val="superscript"/>
            </w:rPr>
            <w:t>29</w:t>
          </w:r>
        </w:sdtContent>
      </w:sdt>
      <w:r w:rsidRPr="001F107F">
        <w:rPr>
          <w:rFonts w:ascii="Helvetica" w:hAnsi="Helvetica"/>
          <w:color w:val="000000" w:themeColor="text1"/>
        </w:rPr>
        <w:t>.</w:t>
      </w:r>
    </w:p>
    <w:p w14:paraId="053D0F8E" w14:textId="7FFDD050" w:rsidR="00A860E1" w:rsidRPr="001F107F" w:rsidRDefault="00000000" w:rsidP="00A860E1">
      <w:pPr>
        <w:pStyle w:val="BodyText"/>
        <w:jc w:val="both"/>
        <w:rPr>
          <w:ins w:id="316" w:author="Joshua Lawrence" w:date="2024-06-20T23:27:00Z"/>
          <w:rFonts w:ascii="Helvetica" w:hAnsi="Helvetica"/>
          <w:color w:val="000000" w:themeColor="text1"/>
        </w:rPr>
      </w:pPr>
      <w:r w:rsidRPr="001F107F">
        <w:rPr>
          <w:rFonts w:ascii="Helvetica" w:hAnsi="Helvetica"/>
          <w:color w:val="000000" w:themeColor="text1"/>
        </w:rPr>
        <w:t xml:space="preserve">Given that MV treatment can significantly alter gene expression profiles, antioxidant responses and the </w:t>
      </w:r>
      <w:proofErr w:type="spellStart"/>
      <w:r w:rsidRPr="001F107F">
        <w:rPr>
          <w:rFonts w:ascii="Helvetica" w:hAnsi="Helvetica"/>
          <w:color w:val="000000" w:themeColor="text1"/>
        </w:rPr>
        <w:t>secretome</w:t>
      </w:r>
      <w:proofErr w:type="spellEnd"/>
      <w:r w:rsidRPr="001F107F">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M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Y29udGFpbmVyLXRpdGxlLXNob3J0IjoiUGxhbnQgQ2VsbCBQaHlzaW9s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fSwiaXNUZW1wb3JhcnkiOmZhbHNlfV19"/>
          <w:id w:val="-355353046"/>
          <w:placeholder>
            <w:docPart w:val="DefaultPlaceholder_-1854013440"/>
          </w:placeholder>
        </w:sdtPr>
        <w:sdtContent>
          <w:r w:rsidR="008158EC" w:rsidRPr="008158EC">
            <w:rPr>
              <w:rFonts w:ascii="Helvetica" w:hAnsi="Helvetica"/>
              <w:color w:val="000000"/>
              <w:vertAlign w:val="superscript"/>
            </w:rPr>
            <w:t>30</w:t>
          </w:r>
        </w:sdtContent>
      </w:sdt>
      <w:r w:rsidRPr="001F107F">
        <w:rPr>
          <w:rFonts w:ascii="Helvetica" w:hAnsi="Helvetica"/>
          <w:color w:val="000000" w:themeColor="text1"/>
        </w:rPr>
        <w:t xml:space="preserve">, we wondered whether the observed adaptation to MV was consistent with </w:t>
      </w:r>
      <w:del w:id="317" w:author="Joshua Lawrence" w:date="2024-06-20T20:26:00Z">
        <w:r w:rsidRPr="001F107F" w:rsidDel="006D3A17">
          <w:rPr>
            <w:rFonts w:ascii="Helvetica" w:hAnsi="Helvetica"/>
            <w:color w:val="000000" w:themeColor="text1"/>
          </w:rPr>
          <w:delText xml:space="preserve">a </w:delText>
        </w:r>
      </w:del>
      <w:r w:rsidRPr="001F107F">
        <w:rPr>
          <w:rFonts w:ascii="Helvetica" w:hAnsi="Helvetica"/>
          <w:color w:val="000000" w:themeColor="text1"/>
        </w:rPr>
        <w:t>genetic</w:t>
      </w:r>
      <w:ins w:id="318" w:author="Joshua Lawrence" w:date="2024-06-20T20:26:00Z">
        <w:r w:rsidR="006D3A17">
          <w:rPr>
            <w:rFonts w:ascii="Helvetica" w:hAnsi="Helvetica"/>
            <w:color w:val="000000" w:themeColor="text1"/>
          </w:rPr>
          <w:t xml:space="preserve"> mutation or changes in regulatory dynamics</w:t>
        </w:r>
      </w:ins>
      <w:del w:id="319" w:author="Joshua Lawrence" w:date="2024-06-20T20:26:00Z">
        <w:r w:rsidRPr="001F107F" w:rsidDel="006D3A17">
          <w:rPr>
            <w:rFonts w:ascii="Helvetica" w:hAnsi="Helvetica"/>
            <w:color w:val="000000" w:themeColor="text1"/>
          </w:rPr>
          <w:delText xml:space="preserve"> or an </w:delText>
        </w:r>
        <w:commentRangeStart w:id="320"/>
        <w:r w:rsidRPr="001F107F" w:rsidDel="006D3A17">
          <w:rPr>
            <w:rFonts w:ascii="Helvetica" w:hAnsi="Helvetica"/>
            <w:color w:val="000000" w:themeColor="text1"/>
          </w:rPr>
          <w:delText xml:space="preserve">epigenetic </w:delText>
        </w:r>
        <w:commentRangeEnd w:id="320"/>
        <w:r w:rsidR="006D3A17" w:rsidDel="006D3A17">
          <w:rPr>
            <w:rStyle w:val="CommentReference"/>
          </w:rPr>
          <w:commentReference w:id="320"/>
        </w:r>
        <w:r w:rsidRPr="001F107F" w:rsidDel="006D3A17">
          <w:rPr>
            <w:rFonts w:ascii="Helvetica" w:hAnsi="Helvetica"/>
            <w:color w:val="000000" w:themeColor="text1"/>
          </w:rPr>
          <w:delText>inheritance mode of resistance</w:delText>
        </w:r>
      </w:del>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
          <w:id w:val="-1095252097"/>
          <w:placeholder>
            <w:docPart w:val="DefaultPlaceholder_-1854013440"/>
          </w:placeholder>
        </w:sdtPr>
        <w:sdtContent>
          <w:r w:rsidR="000F1F9B" w:rsidRPr="000F1F9B">
            <w:rPr>
              <w:rFonts w:ascii="Helvetica" w:hAnsi="Helvetica"/>
              <w:color w:val="000000"/>
              <w:vertAlign w:val="superscript"/>
            </w:rPr>
            <w:t>4</w:t>
          </w:r>
        </w:sdtContent>
      </w:sdt>
      <w:r w:rsidRPr="001F107F">
        <w:rPr>
          <w:rFonts w:ascii="Helvetica" w:hAnsi="Helvetica"/>
          <w:color w:val="000000" w:themeColor="text1"/>
        </w:rPr>
        <w:t xml:space="preserve">. </w:t>
      </w:r>
      <w:ins w:id="321" w:author="Joshua Lawrence" w:date="2024-06-20T20:28:00Z">
        <w:r w:rsidR="006D3A17">
          <w:rPr>
            <w:rFonts w:ascii="Helvetica" w:hAnsi="Helvetica"/>
            <w:color w:val="000000" w:themeColor="text1"/>
          </w:rPr>
          <w:t>The former of these two h</w:t>
        </w:r>
      </w:ins>
      <w:ins w:id="322" w:author="Joshua Lawrence" w:date="2024-06-20T20:29:00Z">
        <w:r w:rsidR="006D3A17">
          <w:rPr>
            <w:rFonts w:ascii="Helvetica" w:hAnsi="Helvetica"/>
            <w:color w:val="000000" w:themeColor="text1"/>
          </w:rPr>
          <w:t xml:space="preserve">ypotheses was confirmed by the </w:t>
        </w:r>
      </w:ins>
      <w:del w:id="323" w:author="Joshua Lawrence" w:date="2024-06-20T20:29:00Z">
        <w:r w:rsidRPr="001F107F" w:rsidDel="006D3A17">
          <w:rPr>
            <w:rFonts w:ascii="Helvetica" w:hAnsi="Helvetica"/>
            <w:color w:val="000000" w:themeColor="text1"/>
          </w:rPr>
          <w:delText xml:space="preserve">As revealed by the </w:delText>
        </w:r>
      </w:del>
      <w:r w:rsidRPr="001F107F">
        <w:rPr>
          <w:rFonts w:ascii="Helvetica" w:hAnsi="Helvetica"/>
          <w:color w:val="000000" w:themeColor="text1"/>
        </w:rPr>
        <w:t xml:space="preserve">persistence of resistance following long-term cultivation in the absence of selective pressure, </w:t>
      </w:r>
      <w:ins w:id="324" w:author="Joshua Lawrence" w:date="2024-06-20T20:29:00Z">
        <w:r w:rsidR="006D3A17">
          <w:rPr>
            <w:rFonts w:ascii="Helvetica" w:hAnsi="Helvetica"/>
            <w:color w:val="000000" w:themeColor="text1"/>
          </w:rPr>
          <w:t>as well as though the identification of mutations in genomic sequencing results</w:t>
        </w:r>
      </w:ins>
      <w:ins w:id="325" w:author="Joshua Lawrence" w:date="2024-06-20T20:33:00Z">
        <w:r w:rsidR="008C2C30">
          <w:rPr>
            <w:rFonts w:ascii="Helvetica" w:hAnsi="Helvetica"/>
            <w:color w:val="000000" w:themeColor="text1"/>
          </w:rPr>
          <w:t>.</w:t>
        </w:r>
      </w:ins>
      <w:del w:id="326" w:author="Joshua Lawrence" w:date="2024-06-20T20:29:00Z">
        <w:r w:rsidRPr="001F107F" w:rsidDel="006D3A17">
          <w:rPr>
            <w:rFonts w:ascii="Helvetica" w:hAnsi="Helvetica"/>
            <w:color w:val="000000" w:themeColor="text1"/>
          </w:rPr>
          <w:delText>our results suggest</w:delText>
        </w:r>
        <w:r w:rsidR="00010005" w:rsidDel="006D3A17">
          <w:rPr>
            <w:rFonts w:ascii="Helvetica" w:hAnsi="Helvetica"/>
            <w:color w:val="000000" w:themeColor="text1"/>
          </w:rPr>
          <w:delText>s</w:delText>
        </w:r>
        <w:r w:rsidRPr="001F107F" w:rsidDel="006D3A17">
          <w:rPr>
            <w:rFonts w:ascii="Helvetica" w:hAnsi="Helvetica"/>
            <w:color w:val="000000" w:themeColor="text1"/>
          </w:rPr>
          <w:delText xml:space="preserve"> that resistance is accompanied by changes in the DNA sequence of cyanobacterial genomes</w:delText>
        </w:r>
      </w:del>
      <w:r w:rsidRPr="001F107F">
        <w:rPr>
          <w:rFonts w:ascii="Helvetica" w:hAnsi="Helvetica"/>
          <w:color w:val="000000" w:themeColor="text1"/>
        </w:rPr>
        <w:t xml:space="preserve">. </w:t>
      </w:r>
      <w:del w:id="327" w:author="Joshua Lawrence" w:date="2024-06-20T20:29:00Z">
        <w:r w:rsidRPr="001F107F" w:rsidDel="006D3A17">
          <w:rPr>
            <w:rFonts w:ascii="Helvetica" w:hAnsi="Helvetica"/>
            <w:color w:val="000000" w:themeColor="text1"/>
          </w:rPr>
          <w:delText xml:space="preserve">Genomic sequencing experiments and analyses further corroborated this by identifying a few mutations specific to MV-adapted strains. </w:delText>
        </w:r>
      </w:del>
      <w:moveToRangeStart w:id="328" w:author="Joshua Lawrence" w:date="2024-06-20T20:50:00Z" w:name="move169809036"/>
      <w:moveTo w:id="329" w:author="Joshua Lawrence" w:date="2024-06-20T20:50:00Z">
        <w:r w:rsidR="00EB1996" w:rsidRPr="001F107F">
          <w:rPr>
            <w:rFonts w:ascii="Helvetica" w:hAnsi="Helvetica"/>
            <w:color w:val="000000" w:themeColor="text1"/>
          </w:rPr>
          <w:t xml:space="preserve">Our sequencing results indicated that all resistant strains, with the exception of </w:t>
        </w:r>
        <w:del w:id="330" w:author="Joshua Lawrence" w:date="2024-06-20T22:16:00Z">
          <w:r w:rsidR="00EB1996" w:rsidRPr="001F107F" w:rsidDel="00D05D72">
            <w:rPr>
              <w:rFonts w:ascii="Helvetica" w:hAnsi="Helvetica"/>
              <w:color w:val="000000" w:themeColor="text1"/>
            </w:rPr>
            <w:delText>one (</w:delText>
          </w:r>
        </w:del>
        <w:commentRangeStart w:id="331"/>
        <w:r w:rsidR="00EB1996" w:rsidRPr="001F107F">
          <w:rPr>
            <w:rFonts w:ascii="Helvetica" w:hAnsi="Helvetica"/>
            <w:color w:val="000000" w:themeColor="text1"/>
          </w:rPr>
          <w:t>mvR_09</w:t>
        </w:r>
      </w:moveTo>
      <w:commentRangeEnd w:id="331"/>
      <w:r w:rsidR="00D05D72">
        <w:rPr>
          <w:rStyle w:val="CommentReference"/>
        </w:rPr>
        <w:commentReference w:id="331"/>
      </w:r>
      <w:moveTo w:id="332" w:author="Joshua Lawrence" w:date="2024-06-20T20:50:00Z">
        <w:del w:id="333" w:author="Joshua Lawrence" w:date="2024-06-20T22:16:00Z">
          <w:r w:rsidR="00EB1996" w:rsidRPr="001F107F" w:rsidDel="00D05D72">
            <w:rPr>
              <w:rFonts w:ascii="Helvetica" w:hAnsi="Helvetica"/>
              <w:color w:val="000000" w:themeColor="text1"/>
            </w:rPr>
            <w:delText>)</w:delText>
          </w:r>
        </w:del>
      </w:moveTo>
      <w:ins w:id="334" w:author="Joshua Lawrence" w:date="2024-06-20T22:16:00Z">
        <w:r w:rsidR="00D05D72">
          <w:rPr>
            <w:rFonts w:ascii="Helvetica" w:hAnsi="Helvetica"/>
            <w:color w:val="000000" w:themeColor="text1"/>
          </w:rPr>
          <w:t>,</w:t>
        </w:r>
      </w:ins>
      <w:moveTo w:id="335" w:author="Joshua Lawrence" w:date="2024-06-20T20:50:00Z">
        <w:r w:rsidR="00EB1996" w:rsidRPr="001F107F">
          <w:rPr>
            <w:rFonts w:ascii="Helvetica" w:hAnsi="Helvetica"/>
            <w:color w:val="000000" w:themeColor="text1"/>
          </w:rPr>
          <w:t xml:space="preserve"> </w:t>
        </w:r>
        <w:del w:id="336" w:author="Joshua Lawrence" w:date="2024-06-20T22:17:00Z">
          <w:r w:rsidR="00EB1996" w:rsidRPr="001F107F" w:rsidDel="00D05D72">
            <w:rPr>
              <w:rFonts w:ascii="Helvetica" w:hAnsi="Helvetica"/>
              <w:color w:val="000000" w:themeColor="text1"/>
            </w:rPr>
            <w:delText>encoded</w:delText>
          </w:r>
        </w:del>
      </w:moveTo>
      <w:ins w:id="337" w:author="Joshua Lawrence" w:date="2024-06-20T22:17:00Z">
        <w:r w:rsidR="00D05D72">
          <w:rPr>
            <w:rFonts w:ascii="Helvetica" w:hAnsi="Helvetica"/>
            <w:color w:val="000000" w:themeColor="text1"/>
          </w:rPr>
          <w:t>harboured</w:t>
        </w:r>
      </w:ins>
      <w:moveTo w:id="338" w:author="Joshua Lawrence" w:date="2024-06-20T20:50:00Z">
        <w:r w:rsidR="00EB1996" w:rsidRPr="001F107F">
          <w:rPr>
            <w:rFonts w:ascii="Helvetica" w:hAnsi="Helvetica"/>
            <w:color w:val="000000" w:themeColor="text1"/>
          </w:rPr>
          <w:t xml:space="preserve"> non-synonymous mutations in </w:t>
        </w:r>
      </w:moveTo>
      <w:ins w:id="339" w:author="Joshua Lawrence" w:date="2024-06-20T23:03:00Z">
        <w:r w:rsidR="00AF2C7B">
          <w:rPr>
            <w:rFonts w:ascii="Helvetica" w:hAnsi="Helvetica"/>
            <w:color w:val="000000" w:themeColor="text1"/>
          </w:rPr>
          <w:t>ABC transporter</w:t>
        </w:r>
      </w:ins>
      <w:ins w:id="340" w:author="Joshua Lawrence" w:date="2024-06-20T23:04:00Z">
        <w:r w:rsidR="00AF2C7B">
          <w:rPr>
            <w:rFonts w:ascii="Helvetica" w:hAnsi="Helvetica"/>
            <w:color w:val="000000" w:themeColor="text1"/>
          </w:rPr>
          <w:t xml:space="preserve">s, which are ATP-hydrolysing efflux pumps. </w:t>
        </w:r>
      </w:ins>
      <w:moveTo w:id="341" w:author="Joshua Lawrence" w:date="2024-06-20T20:50:00Z">
        <w:del w:id="342" w:author="Joshua Lawrence" w:date="2024-06-20T23:04:00Z">
          <w:r w:rsidR="00EB1996" w:rsidRPr="001F107F" w:rsidDel="00AF2C7B">
            <w:rPr>
              <w:rFonts w:ascii="Helvetica" w:hAnsi="Helvetica"/>
              <w:color w:val="000000" w:themeColor="text1"/>
            </w:rPr>
            <w:delText>membrane transporter components</w:delText>
          </w:r>
        </w:del>
        <w:r w:rsidR="00EB1996" w:rsidRPr="001F107F">
          <w:rPr>
            <w:rFonts w:ascii="Helvetica" w:hAnsi="Helvetica"/>
            <w:color w:val="000000" w:themeColor="text1"/>
          </w:rPr>
          <w:t xml:space="preserve">. </w:t>
        </w:r>
      </w:moveTo>
      <w:ins w:id="343" w:author="Joshua Lawrence" w:date="2024-06-20T23:04:00Z">
        <w:r w:rsidR="00AF2C7B">
          <w:rPr>
            <w:rFonts w:ascii="Helvetica" w:hAnsi="Helvetica"/>
            <w:color w:val="000000" w:themeColor="text1"/>
          </w:rPr>
          <w:t xml:space="preserve">The mutations in these genes are likely activating, </w:t>
        </w:r>
      </w:ins>
      <w:ins w:id="344" w:author="Joshua Lawrence" w:date="2024-06-20T23:05:00Z">
        <w:r w:rsidR="00AF2C7B">
          <w:rPr>
            <w:rFonts w:ascii="Helvetica" w:hAnsi="Helvetica"/>
            <w:color w:val="000000" w:themeColor="text1"/>
          </w:rPr>
          <w:t xml:space="preserve">increasing the rate of MV efflux by either changing their substrate specificity or their rate of ATP-hydrolysis rate </w:t>
        </w:r>
        <w:commentRangeStart w:id="345"/>
        <w:r w:rsidR="00AF2C7B">
          <w:rPr>
            <w:rFonts w:ascii="Helvetica" w:hAnsi="Helvetica"/>
            <w:color w:val="000000" w:themeColor="text1"/>
          </w:rPr>
          <w:t>[REF</w:t>
        </w:r>
        <w:commentRangeEnd w:id="345"/>
        <w:r w:rsidR="00AF2C7B">
          <w:rPr>
            <w:rStyle w:val="CommentReference"/>
          </w:rPr>
          <w:commentReference w:id="345"/>
        </w:r>
        <w:r w:rsidR="00AF2C7B">
          <w:rPr>
            <w:rFonts w:ascii="Helvetica" w:hAnsi="Helvetica"/>
            <w:color w:val="000000" w:themeColor="text1"/>
          </w:rPr>
          <w:t xml:space="preserve">]. </w:t>
        </w:r>
      </w:ins>
      <w:ins w:id="346" w:author="Joshua Lawrence" w:date="2024-06-20T23:06:00Z">
        <w:r w:rsidR="00AF2C7B">
          <w:rPr>
            <w:rFonts w:ascii="Helvetica" w:hAnsi="Helvetica"/>
            <w:color w:val="000000" w:themeColor="text1"/>
          </w:rPr>
          <w:t>This is corroborated by the demonstration that MV-adapt</w:t>
        </w:r>
      </w:ins>
      <w:ins w:id="347" w:author="Joshua Lawrence" w:date="2024-06-20T23:08:00Z">
        <w:r w:rsidR="006F6A2B">
          <w:rPr>
            <w:rFonts w:ascii="Helvetica" w:hAnsi="Helvetica"/>
            <w:color w:val="000000" w:themeColor="text1"/>
          </w:rPr>
          <w:t>at</w:t>
        </w:r>
      </w:ins>
      <w:ins w:id="348" w:author="Joshua Lawrence" w:date="2024-06-20T23:09:00Z">
        <w:r w:rsidR="006F6A2B">
          <w:rPr>
            <w:rFonts w:ascii="Helvetica" w:hAnsi="Helvetica"/>
            <w:color w:val="000000" w:themeColor="text1"/>
          </w:rPr>
          <w:t xml:space="preserve">ion in </w:t>
        </w:r>
        <w:r w:rsidR="006F6A2B">
          <w:rPr>
            <w:rFonts w:ascii="Helvetica" w:hAnsi="Helvetica"/>
            <w:i/>
            <w:iCs/>
            <w:color w:val="000000" w:themeColor="text1"/>
          </w:rPr>
          <w:t xml:space="preserve">Synechocystis </w:t>
        </w:r>
        <w:r w:rsidR="006F6A2B">
          <w:rPr>
            <w:rFonts w:ascii="Helvetica" w:hAnsi="Helvetica"/>
            <w:color w:val="000000" w:themeColor="text1"/>
          </w:rPr>
          <w:t>is associated with a lower i</w:t>
        </w:r>
      </w:ins>
      <w:ins w:id="349" w:author="Joshua Lawrence" w:date="2024-06-20T23:06:00Z">
        <w:r w:rsidR="00AF2C7B">
          <w:rPr>
            <w:rFonts w:ascii="Helvetica" w:hAnsi="Helvetica"/>
            <w:color w:val="000000" w:themeColor="text1"/>
          </w:rPr>
          <w:t>ntracellular accumulation of MV (Fig. 4)</w:t>
        </w:r>
      </w:ins>
      <w:ins w:id="350" w:author="Joshua Lawrence" w:date="2024-06-20T23:07:00Z">
        <w:r w:rsidR="00AF2C7B">
          <w:rPr>
            <w:rFonts w:ascii="Helvetica" w:hAnsi="Helvetica"/>
            <w:color w:val="000000" w:themeColor="text1"/>
          </w:rPr>
          <w:t xml:space="preserve">, as </w:t>
        </w:r>
      </w:ins>
      <w:ins w:id="351" w:author="Joshua Lawrence" w:date="2024-06-20T23:08:00Z">
        <w:r w:rsidR="006F6A2B">
          <w:rPr>
            <w:rFonts w:ascii="Helvetica" w:hAnsi="Helvetica"/>
            <w:color w:val="000000" w:themeColor="text1"/>
          </w:rPr>
          <w:t xml:space="preserve">has </w:t>
        </w:r>
      </w:ins>
      <w:ins w:id="352" w:author="Joshua Lawrence" w:date="2024-06-20T23:09:00Z">
        <w:r w:rsidR="006F6A2B">
          <w:rPr>
            <w:rFonts w:ascii="Helvetica" w:hAnsi="Helvetica"/>
            <w:color w:val="000000" w:themeColor="text1"/>
          </w:rPr>
          <w:t xml:space="preserve">been suggested in </w:t>
        </w:r>
      </w:ins>
      <w:moveTo w:id="353" w:author="Joshua Lawrence" w:date="2024-06-20T20:50:00Z">
        <w:del w:id="354" w:author="Joshua Lawrence" w:date="2024-06-20T23:09:00Z">
          <w:r w:rsidR="00EB1996" w:rsidRPr="001F107F" w:rsidDel="006F6A2B">
            <w:rPr>
              <w:rFonts w:ascii="Helvetica" w:hAnsi="Helvetica"/>
              <w:color w:val="000000" w:themeColor="text1"/>
            </w:rPr>
            <w:delText xml:space="preserve">Corroborating </w:delText>
          </w:r>
        </w:del>
        <w:r w:rsidR="00EB1996" w:rsidRPr="001F107F">
          <w:rPr>
            <w:rFonts w:ascii="Helvetica" w:hAnsi="Helvetica"/>
            <w:color w:val="000000" w:themeColor="text1"/>
          </w:rPr>
          <w:t xml:space="preserve">previous studies </w:t>
        </w:r>
      </w:moveTo>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yNSwzM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moveTo w:id="355" w:author="Joshua Lawrence" w:date="2024-06-20T20:50:00Z">
            <w:r w:rsidR="00EB1996" w:rsidRPr="008158EC">
              <w:rPr>
                <w:rFonts w:ascii="Helvetica" w:hAnsi="Helvetica"/>
                <w:color w:val="000000"/>
                <w:vertAlign w:val="superscript"/>
              </w:rPr>
              <w:t>25,32</w:t>
            </w:r>
          </w:moveTo>
        </w:sdtContent>
      </w:sdt>
      <w:ins w:id="356" w:author="Joshua Lawrence" w:date="2024-06-20T23:09:00Z">
        <w:r w:rsidR="006F6A2B">
          <w:rPr>
            <w:rFonts w:ascii="Helvetica" w:hAnsi="Helvetica"/>
            <w:color w:val="000000" w:themeColor="text1"/>
          </w:rPr>
          <w:t>.</w:t>
        </w:r>
      </w:ins>
      <w:ins w:id="357" w:author="Joshua Lawrence" w:date="2024-06-20T23:10:00Z">
        <w:r w:rsidR="006F6A2B">
          <w:rPr>
            <w:rFonts w:ascii="Helvetica" w:hAnsi="Helvetica"/>
            <w:color w:val="000000" w:themeColor="text1"/>
          </w:rPr>
          <w:t xml:space="preserve"> </w:t>
        </w:r>
        <w:r w:rsidR="006F6A2B" w:rsidRPr="001F107F">
          <w:rPr>
            <w:rFonts w:ascii="Helvetica" w:hAnsi="Helvetica"/>
            <w:color w:val="000000" w:themeColor="text1"/>
          </w:rPr>
          <w:t>Interestingly, previous studies</w:t>
        </w:r>
      </w:ins>
      <w:customXmlInsRangeStart w:id="358" w:author="Joshua Lawrence" w:date="2024-06-20T23:10:00Z"/>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customXmlInsRangeEnd w:id="358"/>
          <w:ins w:id="359" w:author="Joshua Lawrence" w:date="2024-06-20T23:10:00Z">
            <w:r w:rsidR="006F6A2B" w:rsidRPr="000F1F9B">
              <w:rPr>
                <w:rFonts w:ascii="Helvetica" w:hAnsi="Helvetica"/>
                <w:color w:val="000000"/>
                <w:vertAlign w:val="superscript"/>
              </w:rPr>
              <w:t>26</w:t>
            </w:r>
          </w:ins>
          <w:customXmlInsRangeStart w:id="360" w:author="Joshua Lawrence" w:date="2024-06-20T23:10:00Z"/>
        </w:sdtContent>
      </w:sdt>
      <w:customXmlInsRangeEnd w:id="360"/>
      <w:ins w:id="361" w:author="Joshua Lawrence" w:date="2024-06-20T23:10:00Z">
        <w:r w:rsidR="006F6A2B" w:rsidRPr="001F107F">
          <w:rPr>
            <w:rFonts w:ascii="Helvetica" w:hAnsi="Helvetica"/>
            <w:color w:val="000000" w:themeColor="text1"/>
          </w:rPr>
          <w:t xml:space="preserve"> isolated MV-resistant strains with mutations in the same conserved R115 residue of slr1174 we observed for </w:t>
        </w:r>
        <w:r w:rsidR="006F6A2B">
          <w:rPr>
            <w:rFonts w:ascii="Helvetica" w:hAnsi="Helvetica"/>
            <w:color w:val="000000" w:themeColor="text1"/>
          </w:rPr>
          <w:t xml:space="preserve">all MV-adapted </w:t>
        </w:r>
        <w:r w:rsidR="006F6A2B" w:rsidRPr="001F107F">
          <w:rPr>
            <w:rFonts w:ascii="Helvetica" w:hAnsi="Helvetica"/>
            <w:color w:val="000000" w:themeColor="text1"/>
          </w:rPr>
          <w:t xml:space="preserve">strains </w:t>
        </w:r>
        <w:r w:rsidR="006F6A2B">
          <w:rPr>
            <w:rFonts w:ascii="Helvetica" w:hAnsi="Helvetica"/>
            <w:color w:val="000000" w:themeColor="text1"/>
          </w:rPr>
          <w:t xml:space="preserve">obtained from the Nixon wild-type parental strain. The ABC transporter genes sll1180 (mutated in </w:t>
        </w:r>
        <w:commentRangeStart w:id="362"/>
        <w:r w:rsidR="006F6A2B">
          <w:rPr>
            <w:rFonts w:ascii="Helvetica" w:hAnsi="Helvetica"/>
            <w:color w:val="000000" w:themeColor="text1"/>
          </w:rPr>
          <w:t>…</w:t>
        </w:r>
        <w:commentRangeEnd w:id="362"/>
        <w:r w:rsidR="006F6A2B">
          <w:rPr>
            <w:rStyle w:val="CommentReference"/>
          </w:rPr>
          <w:commentReference w:id="362"/>
        </w:r>
        <w:r w:rsidR="006F6A2B">
          <w:rPr>
            <w:rFonts w:ascii="Helvetica" w:hAnsi="Helvetica"/>
            <w:color w:val="000000" w:themeColor="text1"/>
          </w:rPr>
          <w:t xml:space="preserve">) and sll1181 (mutated in </w:t>
        </w:r>
        <w:commentRangeStart w:id="363"/>
        <w:r w:rsidR="006F6A2B">
          <w:rPr>
            <w:rFonts w:ascii="Helvetica" w:hAnsi="Helvetica"/>
            <w:color w:val="000000" w:themeColor="text1"/>
          </w:rPr>
          <w:t>…</w:t>
        </w:r>
        <w:commentRangeEnd w:id="363"/>
        <w:r w:rsidR="006F6A2B">
          <w:rPr>
            <w:rStyle w:val="CommentReference"/>
          </w:rPr>
          <w:commentReference w:id="363"/>
        </w:r>
        <w:r w:rsidR="006F6A2B">
          <w:rPr>
            <w:rFonts w:ascii="Helvetica" w:hAnsi="Helvetica"/>
            <w:color w:val="000000" w:themeColor="text1"/>
          </w:rPr>
          <w:t xml:space="preserve">) both encode subunits of the </w:t>
        </w:r>
      </w:ins>
      <w:ins w:id="364" w:author="Joshua Lawrence" w:date="2024-06-20T23:14:00Z">
        <w:r w:rsidR="006F6A2B">
          <w:rPr>
            <w:rFonts w:ascii="Helvetica" w:hAnsi="Helvetica"/>
            <w:color w:val="000000" w:themeColor="text1"/>
          </w:rPr>
          <w:t>T</w:t>
        </w:r>
      </w:ins>
      <w:ins w:id="365" w:author="Joshua Lawrence" w:date="2024-06-20T23:10:00Z">
        <w:r w:rsidR="006F6A2B">
          <w:rPr>
            <w:rFonts w:ascii="Helvetica" w:hAnsi="Helvetica"/>
            <w:color w:val="000000" w:themeColor="text1"/>
          </w:rPr>
          <w:t xml:space="preserve">ype I </w:t>
        </w:r>
      </w:ins>
      <w:ins w:id="366" w:author="Joshua Lawrence" w:date="2024-06-20T23:14:00Z">
        <w:r w:rsidR="006F6A2B">
          <w:rPr>
            <w:rFonts w:ascii="Helvetica" w:hAnsi="Helvetica"/>
            <w:color w:val="000000" w:themeColor="text1"/>
          </w:rPr>
          <w:t>S</w:t>
        </w:r>
      </w:ins>
      <w:ins w:id="367" w:author="Joshua Lawrence" w:date="2024-06-20T23:10:00Z">
        <w:r w:rsidR="006F6A2B">
          <w:rPr>
            <w:rFonts w:ascii="Helvetica" w:hAnsi="Helvetica"/>
            <w:color w:val="000000" w:themeColor="text1"/>
          </w:rPr>
          <w:t xml:space="preserve">ecretory </w:t>
        </w:r>
      </w:ins>
      <w:ins w:id="368" w:author="Joshua Lawrence" w:date="2024-06-20T23:14:00Z">
        <w:r w:rsidR="006F6A2B">
          <w:rPr>
            <w:rFonts w:ascii="Helvetica" w:hAnsi="Helvetica"/>
            <w:color w:val="000000" w:themeColor="text1"/>
          </w:rPr>
          <w:t>S</w:t>
        </w:r>
      </w:ins>
      <w:ins w:id="369" w:author="Joshua Lawrence" w:date="2024-06-20T23:10:00Z">
        <w:r w:rsidR="006F6A2B">
          <w:rPr>
            <w:rFonts w:ascii="Helvetica" w:hAnsi="Helvetica"/>
            <w:color w:val="000000" w:themeColor="text1"/>
          </w:rPr>
          <w:t xml:space="preserve">ystem of </w:t>
        </w:r>
        <w:r w:rsidR="006F6A2B">
          <w:rPr>
            <w:rFonts w:ascii="Helvetica" w:hAnsi="Helvetica"/>
            <w:i/>
            <w:iCs/>
            <w:color w:val="000000" w:themeColor="text1"/>
          </w:rPr>
          <w:t>Synechocystis</w:t>
        </w:r>
        <w:r w:rsidR="006F6A2B">
          <w:rPr>
            <w:rFonts w:ascii="Helvetica" w:hAnsi="Helvetica"/>
            <w:color w:val="000000" w:themeColor="text1"/>
          </w:rPr>
          <w:t xml:space="preserve"> </w:t>
        </w:r>
      </w:ins>
      <w:ins w:id="370" w:author="Joshua Lawrence" w:date="2024-06-20T23:11:00Z">
        <w:r w:rsidR="006F6A2B">
          <w:rPr>
            <w:rFonts w:ascii="Helvetica" w:hAnsi="Helvetica"/>
            <w:color w:val="000000" w:themeColor="text1"/>
          </w:rPr>
          <w:t>which has been shown to export diverse compounds including antibiotics, acids, S-</w:t>
        </w:r>
        <w:commentRangeStart w:id="371"/>
        <w:r w:rsidR="006F6A2B">
          <w:rPr>
            <w:rFonts w:ascii="Helvetica" w:hAnsi="Helvetica"/>
            <w:color w:val="000000" w:themeColor="text1"/>
          </w:rPr>
          <w:t xml:space="preserve">layer protein… [REF]. </w:t>
        </w:r>
        <w:commentRangeEnd w:id="371"/>
        <w:r w:rsidR="006F6A2B">
          <w:rPr>
            <w:rStyle w:val="CommentReference"/>
          </w:rPr>
          <w:commentReference w:id="371"/>
        </w:r>
        <w:r w:rsidR="006F6A2B" w:rsidRPr="006F6A2B">
          <w:rPr>
            <w:rFonts w:ascii="Helvetica" w:hAnsi="Helvetica"/>
            <w:color w:val="000000" w:themeColor="text1"/>
          </w:rPr>
          <w:t xml:space="preserve"> </w:t>
        </w:r>
        <w:r w:rsidR="006F6A2B">
          <w:rPr>
            <w:rFonts w:ascii="Helvetica" w:hAnsi="Helvetica"/>
            <w:color w:val="000000" w:themeColor="text1"/>
          </w:rPr>
          <w:t xml:space="preserve">As such, MV-adapted strains may be resistant to a broad-spectrum of xenobiotics and other stress-inducing molecules, </w:t>
        </w:r>
      </w:ins>
      <w:ins w:id="372" w:author="Joshua Lawrence" w:date="2024-06-20T23:54:00Z">
        <w:r w:rsidR="005C50BC">
          <w:rPr>
            <w:rFonts w:ascii="Helvetica" w:hAnsi="Helvetica"/>
            <w:color w:val="000000" w:themeColor="text1"/>
          </w:rPr>
          <w:t xml:space="preserve">supported by the fact </w:t>
        </w:r>
      </w:ins>
      <w:ins w:id="373" w:author="Joshua Lawrence" w:date="2024-06-20T23:53:00Z">
        <w:r w:rsidR="005C50BC" w:rsidRPr="001F107F">
          <w:rPr>
            <w:rFonts w:ascii="Helvetica" w:hAnsi="Helvetica"/>
            <w:color w:val="000000" w:themeColor="text1"/>
          </w:rPr>
          <w:t xml:space="preserve">the same </w:t>
        </w:r>
        <w:commentRangeStart w:id="374"/>
        <w:r w:rsidR="005C50BC" w:rsidRPr="001F107F">
          <w:rPr>
            <w:rFonts w:ascii="Helvetica" w:hAnsi="Helvetica"/>
            <w:color w:val="000000" w:themeColor="text1"/>
          </w:rPr>
          <w:t xml:space="preserve">mutations </w:t>
        </w:r>
      </w:ins>
      <w:commentRangeEnd w:id="374"/>
      <w:ins w:id="375" w:author="Joshua Lawrence" w:date="2024-06-20T23:54:00Z">
        <w:r w:rsidR="005C50BC">
          <w:rPr>
            <w:rStyle w:val="CommentReference"/>
          </w:rPr>
          <w:commentReference w:id="374"/>
        </w:r>
        <w:r w:rsidR="005C50BC">
          <w:rPr>
            <w:rFonts w:ascii="Helvetica" w:hAnsi="Helvetica"/>
            <w:color w:val="000000" w:themeColor="text1"/>
          </w:rPr>
          <w:t>identified here have been observed in</w:t>
        </w:r>
      </w:ins>
      <w:ins w:id="376" w:author="Joshua Lawrence" w:date="2024-06-20T23:55:00Z">
        <w:r w:rsidR="005C50BC">
          <w:rPr>
            <w:rFonts w:ascii="Helvetica" w:hAnsi="Helvetica"/>
            <w:color w:val="000000" w:themeColor="text1"/>
          </w:rPr>
          <w:t xml:space="preserve"> ALE studies of </w:t>
        </w:r>
        <w:r w:rsidR="005C50BC">
          <w:rPr>
            <w:rFonts w:ascii="Helvetica" w:hAnsi="Helvetica"/>
            <w:i/>
            <w:iCs/>
            <w:color w:val="000000" w:themeColor="text1"/>
          </w:rPr>
          <w:t xml:space="preserve">Synechocystis </w:t>
        </w:r>
        <w:r w:rsidR="005C50BC">
          <w:rPr>
            <w:rFonts w:ascii="Helvetica" w:hAnsi="Helvetica"/>
            <w:color w:val="000000" w:themeColor="text1"/>
          </w:rPr>
          <w:t>exposed to acid stress [REF]. Th</w:t>
        </w:r>
      </w:ins>
      <w:ins w:id="377" w:author="Joshua Lawrence" w:date="2024-06-20T23:56:00Z">
        <w:r w:rsidR="005C50BC">
          <w:rPr>
            <w:rFonts w:ascii="Helvetica" w:hAnsi="Helvetica"/>
            <w:color w:val="000000" w:themeColor="text1"/>
          </w:rPr>
          <w:t xml:space="preserve">is general efflux mechanism can be compared to phenotypes of multidrug resistance observed in pathogenic bacteria [REF]. </w:t>
        </w:r>
      </w:ins>
      <w:ins w:id="378" w:author="Joshua Lawrence" w:date="2024-06-20T23:11:00Z">
        <w:r w:rsidR="006F6A2B">
          <w:rPr>
            <w:rFonts w:ascii="Helvetica" w:hAnsi="Helvetica"/>
            <w:color w:val="000000" w:themeColor="text1"/>
          </w:rPr>
          <w:t>Alongside the</w:t>
        </w:r>
      </w:ins>
      <w:ins w:id="379" w:author="Joshua Lawrence" w:date="2024-06-20T23:15:00Z">
        <w:r w:rsidR="006F6A2B">
          <w:rPr>
            <w:rFonts w:ascii="Helvetica" w:hAnsi="Helvetica"/>
            <w:color w:val="000000" w:themeColor="text1"/>
          </w:rPr>
          <w:t>ir</w:t>
        </w:r>
      </w:ins>
      <w:ins w:id="380" w:author="Joshua Lawrence" w:date="2024-06-20T23:11:00Z">
        <w:r w:rsidR="006F6A2B">
          <w:rPr>
            <w:rFonts w:ascii="Helvetica" w:hAnsi="Helvetica"/>
            <w:color w:val="000000" w:themeColor="text1"/>
          </w:rPr>
          <w:t xml:space="preserve"> lower photosynthetic activity, greater </w:t>
        </w:r>
      </w:ins>
      <w:ins w:id="381" w:author="Joshua Lawrence" w:date="2024-06-20T23:14:00Z">
        <w:r w:rsidR="006F6A2B">
          <w:rPr>
            <w:rFonts w:ascii="Helvetica" w:hAnsi="Helvetica"/>
            <w:color w:val="000000" w:themeColor="text1"/>
          </w:rPr>
          <w:t xml:space="preserve">ATP consumption by ABC transporters </w:t>
        </w:r>
      </w:ins>
      <w:ins w:id="382" w:author="Joshua Lawrence" w:date="2024-06-20T23:12:00Z">
        <w:r w:rsidR="006F6A2B">
          <w:rPr>
            <w:rFonts w:ascii="Helvetica" w:hAnsi="Helvetica"/>
            <w:color w:val="000000" w:themeColor="text1"/>
          </w:rPr>
          <w:t xml:space="preserve">may be a cause of the growth inhibition of </w:t>
        </w:r>
      </w:ins>
      <w:ins w:id="383" w:author="Joshua Lawrence" w:date="2024-06-20T23:14:00Z">
        <w:r w:rsidR="006F6A2B">
          <w:rPr>
            <w:rFonts w:ascii="Helvetica" w:hAnsi="Helvetica"/>
            <w:color w:val="000000" w:themeColor="text1"/>
          </w:rPr>
          <w:t>MV-adap</w:t>
        </w:r>
      </w:ins>
      <w:ins w:id="384" w:author="Joshua Lawrence" w:date="2024-06-20T23:15:00Z">
        <w:r w:rsidR="006F6A2B">
          <w:rPr>
            <w:rFonts w:ascii="Helvetica" w:hAnsi="Helvetica"/>
            <w:color w:val="000000" w:themeColor="text1"/>
          </w:rPr>
          <w:t>ted</w:t>
        </w:r>
      </w:ins>
      <w:ins w:id="385" w:author="Joshua Lawrence" w:date="2024-06-20T23:12:00Z">
        <w:r w:rsidR="006F6A2B">
          <w:rPr>
            <w:rFonts w:ascii="Helvetica" w:hAnsi="Helvetica"/>
            <w:color w:val="000000" w:themeColor="text1"/>
          </w:rPr>
          <w:t xml:space="preserve"> strains </w:t>
        </w:r>
      </w:ins>
      <w:ins w:id="386" w:author="Joshua Lawrence" w:date="2024-06-20T23:13:00Z">
        <w:r w:rsidR="006F6A2B">
          <w:rPr>
            <w:rFonts w:ascii="Helvetica" w:hAnsi="Helvetica"/>
            <w:color w:val="000000" w:themeColor="text1"/>
          </w:rPr>
          <w:t xml:space="preserve">in the absence of MV when </w:t>
        </w:r>
      </w:ins>
      <w:ins w:id="387" w:author="Joshua Lawrence" w:date="2024-06-20T23:12:00Z">
        <w:r w:rsidR="006F6A2B">
          <w:rPr>
            <w:rFonts w:ascii="Helvetica" w:hAnsi="Helvetica"/>
            <w:color w:val="000000" w:themeColor="text1"/>
          </w:rPr>
          <w:t>compared to the</w:t>
        </w:r>
      </w:ins>
      <w:ins w:id="388" w:author="Joshua Lawrence" w:date="2024-06-20T23:13:00Z">
        <w:r w:rsidR="006F6A2B">
          <w:rPr>
            <w:rFonts w:ascii="Helvetica" w:hAnsi="Helvetica"/>
            <w:color w:val="000000" w:themeColor="text1"/>
          </w:rPr>
          <w:t xml:space="preserve">ir parental </w:t>
        </w:r>
      </w:ins>
      <w:ins w:id="389" w:author="Joshua Lawrence" w:date="2024-06-20T23:15:00Z">
        <w:r w:rsidR="006F6A2B">
          <w:rPr>
            <w:rFonts w:ascii="Helvetica" w:hAnsi="Helvetica"/>
            <w:color w:val="000000" w:themeColor="text1"/>
          </w:rPr>
          <w:t xml:space="preserve">wild-type </w:t>
        </w:r>
      </w:ins>
      <w:ins w:id="390" w:author="Joshua Lawrence" w:date="2024-06-20T23:13:00Z">
        <w:r w:rsidR="006F6A2B">
          <w:rPr>
            <w:rFonts w:ascii="Helvetica" w:hAnsi="Helvetica"/>
            <w:color w:val="000000" w:themeColor="text1"/>
          </w:rPr>
          <w:t xml:space="preserve">strains. </w:t>
        </w:r>
      </w:ins>
      <w:ins w:id="391" w:author="Joshua Lawrence" w:date="2024-06-20T23:17:00Z">
        <w:r w:rsidR="006F6A2B">
          <w:rPr>
            <w:rFonts w:ascii="Helvetica" w:hAnsi="Helvetica"/>
            <w:color w:val="000000" w:themeColor="text1"/>
          </w:rPr>
          <w:t>M</w:t>
        </w:r>
      </w:ins>
      <w:ins w:id="392" w:author="Joshua Lawrence" w:date="2024-06-20T23:16:00Z">
        <w:r w:rsidR="006F6A2B">
          <w:rPr>
            <w:rFonts w:ascii="Helvetica" w:hAnsi="Helvetica"/>
            <w:color w:val="000000" w:themeColor="text1"/>
          </w:rPr>
          <w:t>utations in slr1609</w:t>
        </w:r>
      </w:ins>
      <w:ins w:id="393" w:author="Joshua Lawrence" w:date="2024-06-20T23:18:00Z">
        <w:r w:rsidR="006F6A2B">
          <w:rPr>
            <w:rFonts w:ascii="Helvetica" w:hAnsi="Helvetica"/>
            <w:color w:val="000000" w:themeColor="text1"/>
          </w:rPr>
          <w:t xml:space="preserve">, which </w:t>
        </w:r>
        <w:r w:rsidR="006F6A2B">
          <w:rPr>
            <w:rFonts w:ascii="Helvetica" w:hAnsi="Helvetica"/>
            <w:color w:val="000000" w:themeColor="text1"/>
          </w:rPr>
          <w:lastRenderedPageBreak/>
          <w:t>encodes a</w:t>
        </w:r>
      </w:ins>
      <w:ins w:id="394" w:author="Joshua Lawrence" w:date="2024-06-20T23:16:00Z">
        <w:r w:rsidR="006F6A2B">
          <w:rPr>
            <w:rFonts w:ascii="Helvetica" w:hAnsi="Helvetica"/>
            <w:color w:val="000000" w:themeColor="text1"/>
          </w:rPr>
          <w:t xml:space="preserve"> </w:t>
        </w:r>
      </w:ins>
      <w:ins w:id="395" w:author="Joshua Lawrence" w:date="2024-06-20T23:18:00Z">
        <w:r w:rsidR="006F6A2B" w:rsidRPr="001F107F">
          <w:rPr>
            <w:rFonts w:ascii="Helvetica" w:hAnsi="Helvetica"/>
            <w:color w:val="000000" w:themeColor="text1"/>
          </w:rPr>
          <w:t>long-chain acyl-CoA synthetase</w:t>
        </w:r>
        <w:r w:rsidR="006F6A2B">
          <w:rPr>
            <w:rFonts w:ascii="Helvetica" w:hAnsi="Helvetica"/>
            <w:color w:val="000000" w:themeColor="text1"/>
          </w:rPr>
          <w:t xml:space="preserve">, </w:t>
        </w:r>
      </w:ins>
      <w:ins w:id="396" w:author="Joshua Lawrence" w:date="2024-06-20T23:17:00Z">
        <w:r w:rsidR="006F6A2B">
          <w:rPr>
            <w:rFonts w:ascii="Helvetica" w:hAnsi="Helvetica"/>
            <w:color w:val="000000" w:themeColor="text1"/>
          </w:rPr>
          <w:t>were observed in multi</w:t>
        </w:r>
      </w:ins>
      <w:ins w:id="397" w:author="Joshua Lawrence" w:date="2024-06-20T23:18:00Z">
        <w:r w:rsidR="006F6A2B">
          <w:rPr>
            <w:rFonts w:ascii="Helvetica" w:hAnsi="Helvetica"/>
            <w:color w:val="000000" w:themeColor="text1"/>
          </w:rPr>
          <w:t xml:space="preserve">ple strains </w:t>
        </w:r>
      </w:ins>
      <w:ins w:id="398" w:author="Joshua Lawrence" w:date="2024-06-20T23:16:00Z">
        <w:r w:rsidR="006F6A2B">
          <w:rPr>
            <w:rFonts w:ascii="Helvetica" w:hAnsi="Helvetica"/>
            <w:color w:val="000000" w:themeColor="text1"/>
          </w:rPr>
          <w:t>(</w:t>
        </w:r>
        <w:commentRangeStart w:id="399"/>
        <w:proofErr w:type="spellStart"/>
        <w:r w:rsidR="006F6A2B">
          <w:rPr>
            <w:rFonts w:ascii="Helvetica" w:hAnsi="Helvetica"/>
            <w:color w:val="000000" w:themeColor="text1"/>
          </w:rPr>
          <w:t>mVR</w:t>
        </w:r>
        <w:proofErr w:type="spellEnd"/>
        <w:r w:rsidR="006F6A2B">
          <w:rPr>
            <w:rFonts w:ascii="Helvetica" w:hAnsi="Helvetica"/>
            <w:color w:val="000000" w:themeColor="text1"/>
          </w:rPr>
          <w:t>…</w:t>
        </w:r>
      </w:ins>
      <w:commentRangeEnd w:id="399"/>
      <w:ins w:id="400" w:author="Joshua Lawrence" w:date="2024-06-20T23:17:00Z">
        <w:r w:rsidR="006F6A2B">
          <w:rPr>
            <w:rStyle w:val="CommentReference"/>
          </w:rPr>
          <w:commentReference w:id="399"/>
        </w:r>
      </w:ins>
      <w:ins w:id="401" w:author="Joshua Lawrence" w:date="2024-06-20T23:16:00Z">
        <w:r w:rsidR="006F6A2B">
          <w:rPr>
            <w:rFonts w:ascii="Helvetica" w:hAnsi="Helvetica"/>
            <w:color w:val="000000" w:themeColor="text1"/>
          </w:rPr>
          <w:t>)</w:t>
        </w:r>
      </w:ins>
      <w:ins w:id="402" w:author="Joshua Lawrence" w:date="2024-06-20T23:18:00Z">
        <w:r w:rsidR="006F6A2B">
          <w:rPr>
            <w:rFonts w:ascii="Helvetica" w:hAnsi="Helvetica"/>
            <w:color w:val="000000" w:themeColor="text1"/>
          </w:rPr>
          <w:t xml:space="preserve">. </w:t>
        </w:r>
      </w:ins>
      <w:commentRangeStart w:id="403"/>
      <w:ins w:id="404" w:author="Joshua Lawrence" w:date="2024-06-20T23:25:00Z">
        <w:r w:rsidR="00A860E1" w:rsidRPr="001F107F">
          <w:rPr>
            <w:rFonts w:ascii="Helvetica" w:hAnsi="Helvetica"/>
            <w:color w:val="000000" w:themeColor="text1"/>
          </w:rPr>
          <w:t>Given that ROS can cause damage to lipids via peroxidation reactions, such mutation might further help the cells to cope with MV-induced toxicity.</w:t>
        </w:r>
      </w:ins>
      <w:commentRangeEnd w:id="403"/>
      <w:ins w:id="405" w:author="Joshua Lawrence" w:date="2024-06-20T23:27:00Z">
        <w:r w:rsidR="00A860E1">
          <w:rPr>
            <w:rStyle w:val="CommentReference"/>
          </w:rPr>
          <w:commentReference w:id="403"/>
        </w:r>
        <w:r w:rsidR="00A860E1">
          <w:rPr>
            <w:rFonts w:ascii="Helvetica" w:hAnsi="Helvetica"/>
            <w:color w:val="000000" w:themeColor="text1"/>
          </w:rPr>
          <w:t xml:space="preserve"> </w:t>
        </w:r>
        <w:r w:rsidR="00A860E1" w:rsidRPr="001F107F">
          <w:rPr>
            <w:rFonts w:ascii="Helvetica" w:hAnsi="Helvetica"/>
            <w:color w:val="000000" w:themeColor="text1"/>
          </w:rPr>
          <w:t xml:space="preserve">Unlike </w:t>
        </w:r>
        <w:r w:rsidR="00A860E1">
          <w:rPr>
            <w:rFonts w:ascii="Helvetica" w:hAnsi="Helvetica"/>
            <w:color w:val="000000" w:themeColor="text1"/>
          </w:rPr>
          <w:t>pr</w:t>
        </w:r>
      </w:ins>
      <w:ins w:id="406" w:author="Joshua Lawrence" w:date="2024-06-20T23:28:00Z">
        <w:r w:rsidR="00A860E1">
          <w:rPr>
            <w:rFonts w:ascii="Helvetica" w:hAnsi="Helvetica"/>
            <w:color w:val="000000" w:themeColor="text1"/>
          </w:rPr>
          <w:t>e</w:t>
        </w:r>
      </w:ins>
      <w:ins w:id="407" w:author="Joshua Lawrence" w:date="2024-06-20T23:27:00Z">
        <w:r w:rsidR="00A860E1">
          <w:rPr>
            <w:rFonts w:ascii="Helvetica" w:hAnsi="Helvetica"/>
            <w:color w:val="000000" w:themeColor="text1"/>
          </w:rPr>
          <w:t xml:space="preserve">vious studies </w:t>
        </w:r>
      </w:ins>
      <w:ins w:id="408" w:author="Joshua Lawrence" w:date="2024-06-20T23:28:00Z">
        <w:r w:rsidR="00A860E1">
          <w:rPr>
            <w:rFonts w:ascii="Helvetica" w:hAnsi="Helvetica"/>
            <w:color w:val="000000" w:themeColor="text1"/>
          </w:rPr>
          <w:t xml:space="preserve">[REF], </w:t>
        </w:r>
      </w:ins>
      <w:ins w:id="409" w:author="Joshua Lawrence" w:date="2024-06-20T23:27:00Z">
        <w:r w:rsidR="00A860E1" w:rsidRPr="001F107F">
          <w:rPr>
            <w:rFonts w:ascii="Helvetica" w:hAnsi="Helvetica"/>
            <w:color w:val="000000" w:themeColor="text1"/>
          </w:rPr>
          <w:t xml:space="preserve">we did not find mutations in the MATE-type efflux transporters </w:t>
        </w:r>
        <w:proofErr w:type="spellStart"/>
        <w:r w:rsidR="00A860E1" w:rsidRPr="001F107F">
          <w:rPr>
            <w:rFonts w:ascii="Helvetica" w:hAnsi="Helvetica"/>
            <w:color w:val="000000" w:themeColor="text1"/>
          </w:rPr>
          <w:t>PrqA</w:t>
        </w:r>
        <w:proofErr w:type="spellEnd"/>
        <w:r w:rsidR="00A860E1" w:rsidRPr="001F107F">
          <w:rPr>
            <w:rFonts w:ascii="Helvetica" w:hAnsi="Helvetica"/>
            <w:color w:val="000000" w:themeColor="text1"/>
          </w:rPr>
          <w:t xml:space="preserve">, </w:t>
        </w:r>
      </w:ins>
      <w:ins w:id="410" w:author="Joshua Lawrence" w:date="2024-06-20T23:28:00Z">
        <w:r w:rsidR="00A860E1">
          <w:rPr>
            <w:rFonts w:ascii="Helvetica" w:hAnsi="Helvetica"/>
            <w:color w:val="000000" w:themeColor="text1"/>
          </w:rPr>
          <w:t xml:space="preserve">nor </w:t>
        </w:r>
        <w:r w:rsidR="003E6C86">
          <w:rPr>
            <w:rFonts w:ascii="Helvetica" w:hAnsi="Helvetica"/>
            <w:color w:val="000000" w:themeColor="text1"/>
          </w:rPr>
          <w:t>it being required for MV-resistance</w:t>
        </w:r>
      </w:ins>
      <w:ins w:id="411" w:author="Joshua Lawrence" w:date="2024-06-20T23:29:00Z">
        <w:r w:rsidR="003E6C86">
          <w:rPr>
            <w:rFonts w:ascii="Helvetica" w:hAnsi="Helvetica"/>
            <w:color w:val="000000" w:themeColor="text1"/>
          </w:rPr>
          <w:t xml:space="preserve"> </w:t>
        </w:r>
      </w:ins>
      <w:ins w:id="412" w:author="Joshua Lawrence" w:date="2024-06-20T23:27:00Z">
        <w:r w:rsidR="00A860E1" w:rsidRPr="001F107F">
          <w:rPr>
            <w:rFonts w:ascii="Helvetica" w:hAnsi="Helvetica"/>
            <w:color w:val="000000" w:themeColor="text1"/>
          </w:rPr>
          <w:t>(Supp.Fig.</w:t>
        </w:r>
        <w:r w:rsidR="00A860E1">
          <w:rPr>
            <w:rFonts w:ascii="Helvetica" w:hAnsi="Helvetica"/>
            <w:color w:val="000000" w:themeColor="text1"/>
          </w:rPr>
          <w:t>7</w:t>
        </w:r>
        <w:r w:rsidR="00A860E1" w:rsidRPr="001F107F">
          <w:rPr>
            <w:rFonts w:ascii="Helvetica" w:hAnsi="Helvetica"/>
            <w:color w:val="000000" w:themeColor="text1"/>
          </w:rPr>
          <w:t>)</w:t>
        </w:r>
      </w:ins>
      <w:ins w:id="413" w:author="Joshua Lawrence" w:date="2024-06-20T23:29:00Z">
        <w:r w:rsidR="003E6C86">
          <w:rPr>
            <w:rFonts w:ascii="Helvetica" w:hAnsi="Helvetica"/>
            <w:color w:val="000000" w:themeColor="text1"/>
          </w:rPr>
          <w:t xml:space="preserve">. It is possible previously identified mutations in the </w:t>
        </w:r>
        <w:proofErr w:type="spellStart"/>
        <w:r w:rsidR="003E6C86">
          <w:rPr>
            <w:rFonts w:ascii="Helvetica" w:hAnsi="Helvetica"/>
            <w:i/>
            <w:iCs/>
            <w:color w:val="000000" w:themeColor="text1"/>
          </w:rPr>
          <w:t>prq</w:t>
        </w:r>
        <w:r w:rsidR="003E6C86">
          <w:rPr>
            <w:rFonts w:ascii="Helvetica" w:hAnsi="Helvetica"/>
            <w:color w:val="000000" w:themeColor="text1"/>
          </w:rPr>
          <w:t>A</w:t>
        </w:r>
        <w:proofErr w:type="spellEnd"/>
        <w:r w:rsidR="003E6C86">
          <w:rPr>
            <w:rFonts w:ascii="Helvetica" w:hAnsi="Helvetica"/>
            <w:color w:val="000000" w:themeColor="text1"/>
          </w:rPr>
          <w:t xml:space="preserve"> gene may only be beneficial in sub-lethal MV concentrations rather than the lethal concentr</w:t>
        </w:r>
      </w:ins>
      <w:ins w:id="414" w:author="Joshua Lawrence" w:date="2024-06-20T23:30:00Z">
        <w:r w:rsidR="003E6C86">
          <w:rPr>
            <w:rFonts w:ascii="Helvetica" w:hAnsi="Helvetica"/>
            <w:color w:val="000000" w:themeColor="text1"/>
          </w:rPr>
          <w:t>ations used herein.</w:t>
        </w:r>
      </w:ins>
    </w:p>
    <w:p w14:paraId="3302DBE6" w14:textId="128A6393" w:rsidR="006F6A2B" w:rsidRDefault="006F6A2B" w:rsidP="006F6A2B">
      <w:pPr>
        <w:pStyle w:val="BodyText"/>
        <w:jc w:val="both"/>
        <w:rPr>
          <w:ins w:id="415" w:author="Joshua Lawrence" w:date="2024-06-20T23:11:00Z"/>
          <w:rFonts w:ascii="Helvetica" w:hAnsi="Helvetica"/>
          <w:color w:val="000000" w:themeColor="text1"/>
        </w:rPr>
      </w:pPr>
    </w:p>
    <w:p w14:paraId="593F0431" w14:textId="0FBACB1E" w:rsidR="006F6A2B" w:rsidRPr="006F6A2B" w:rsidRDefault="006F6A2B" w:rsidP="006F6A2B">
      <w:pPr>
        <w:pStyle w:val="BodyText"/>
        <w:jc w:val="both"/>
        <w:rPr>
          <w:ins w:id="416" w:author="Joshua Lawrence" w:date="2024-06-20T23:09:00Z"/>
          <w:rFonts w:ascii="Helvetica" w:hAnsi="Helvetica"/>
          <w:color w:val="000000" w:themeColor="text1"/>
        </w:rPr>
      </w:pPr>
    </w:p>
    <w:p w14:paraId="3AA9A408" w14:textId="77777777" w:rsidR="006F6A2B" w:rsidRDefault="006F6A2B" w:rsidP="006F6A2B">
      <w:pPr>
        <w:pStyle w:val="BodyText"/>
        <w:jc w:val="both"/>
        <w:rPr>
          <w:ins w:id="417" w:author="Joshua Lawrence" w:date="2024-06-20T23:09:00Z"/>
          <w:rFonts w:ascii="Helvetica" w:hAnsi="Helvetica"/>
          <w:color w:val="000000" w:themeColor="text1"/>
        </w:rPr>
      </w:pPr>
    </w:p>
    <w:p w14:paraId="101293E3" w14:textId="20948661" w:rsidR="00F864EA" w:rsidRDefault="00EB1996" w:rsidP="006F6A2B">
      <w:pPr>
        <w:pStyle w:val="BodyText"/>
        <w:jc w:val="both"/>
        <w:rPr>
          <w:ins w:id="418" w:author="Joshua Lawrence" w:date="2024-06-20T22:53:00Z"/>
          <w:rFonts w:ascii="Helvetica" w:hAnsi="Helvetica"/>
          <w:color w:val="000000" w:themeColor="text1"/>
        </w:rPr>
      </w:pPr>
      <w:moveTo w:id="419" w:author="Joshua Lawrence" w:date="2024-06-20T20:50:00Z">
        <w:del w:id="420" w:author="Joshua Lawrence" w:date="2024-06-20T23:09:00Z">
          <w:r w:rsidRPr="001F107F" w:rsidDel="006F6A2B">
            <w:rPr>
              <w:rFonts w:ascii="Helvetica" w:hAnsi="Helvetica"/>
              <w:color w:val="000000" w:themeColor="text1"/>
            </w:rPr>
            <w:delText xml:space="preserve">, our findings suggest that the mode of </w:delText>
          </w:r>
        </w:del>
        <w:del w:id="421" w:author="Joshua Lawrence" w:date="2024-06-20T23:07:00Z">
          <w:r w:rsidRPr="001F107F" w:rsidDel="00AF2C7B">
            <w:rPr>
              <w:rFonts w:ascii="Helvetica" w:hAnsi="Helvetica"/>
              <w:color w:val="000000" w:themeColor="text1"/>
            </w:rPr>
            <w:delText xml:space="preserve">MV resistance in </w:delText>
          </w:r>
          <w:r w:rsidRPr="001F107F" w:rsidDel="00AF2C7B">
            <w:rPr>
              <w:rFonts w:ascii="Helvetica" w:hAnsi="Helvetica"/>
              <w:i/>
              <w:iCs/>
              <w:color w:val="000000" w:themeColor="text1"/>
            </w:rPr>
            <w:delText>Synechocystis</w:delText>
          </w:r>
          <w:r w:rsidRPr="001F107F" w:rsidDel="00AF2C7B">
            <w:rPr>
              <w:rFonts w:ascii="Helvetica" w:hAnsi="Helvetica"/>
              <w:color w:val="000000" w:themeColor="text1"/>
            </w:rPr>
            <w:delText xml:space="preserve"> </w:delText>
          </w:r>
        </w:del>
        <w:del w:id="422" w:author="Joshua Lawrence" w:date="2024-06-20T23:09:00Z">
          <w:r w:rsidRPr="001F107F" w:rsidDel="006F6A2B">
            <w:rPr>
              <w:rFonts w:ascii="Helvetica" w:hAnsi="Helvetica"/>
              <w:color w:val="000000" w:themeColor="text1"/>
            </w:rPr>
            <w:delText>is via reduction in intracellular drug accumulation.</w:delText>
          </w:r>
        </w:del>
      </w:moveTo>
      <w:moveToRangeEnd w:id="328"/>
      <w:ins w:id="423" w:author="Joshua Lawrence" w:date="2024-06-20T22:17:00Z">
        <w:r w:rsidR="00D05D72">
          <w:rPr>
            <w:rFonts w:ascii="Helvetica" w:hAnsi="Helvetica"/>
            <w:color w:val="000000" w:themeColor="text1"/>
          </w:rPr>
          <w:t xml:space="preserve"> </w:t>
        </w:r>
      </w:ins>
    </w:p>
    <w:p w14:paraId="5DD462A3" w14:textId="77777777" w:rsidR="00F864EA" w:rsidRDefault="00F864EA" w:rsidP="0074550F">
      <w:pPr>
        <w:pStyle w:val="BodyText"/>
        <w:jc w:val="both"/>
        <w:rPr>
          <w:ins w:id="424" w:author="Joshua Lawrence" w:date="2024-06-20T22:53:00Z"/>
          <w:rFonts w:ascii="Helvetica" w:hAnsi="Helvetica"/>
          <w:color w:val="000000" w:themeColor="text1"/>
        </w:rPr>
      </w:pPr>
    </w:p>
    <w:p w14:paraId="0E35166D" w14:textId="77777777" w:rsidR="00DD1B8B" w:rsidRPr="008C2C30" w:rsidRDefault="00DD1B8B" w:rsidP="007C6C97">
      <w:pPr>
        <w:pStyle w:val="BodyText"/>
        <w:jc w:val="both"/>
        <w:rPr>
          <w:ins w:id="425" w:author="Joshua Lawrence" w:date="2024-06-20T20:36:00Z"/>
          <w:rFonts w:ascii="Helvetica" w:hAnsi="Helvetica"/>
          <w:color w:val="000000" w:themeColor="text1"/>
        </w:rPr>
      </w:pPr>
    </w:p>
    <w:p w14:paraId="1EC96F70" w14:textId="77777777" w:rsidR="008C2C30" w:rsidRDefault="008C2C30" w:rsidP="007C6C97">
      <w:pPr>
        <w:pStyle w:val="BodyText"/>
        <w:jc w:val="both"/>
        <w:rPr>
          <w:ins w:id="426" w:author="Joshua Lawrence" w:date="2024-06-20T20:36:00Z"/>
          <w:rFonts w:ascii="Helvetica" w:hAnsi="Helvetica"/>
          <w:color w:val="000000" w:themeColor="text1"/>
        </w:rPr>
      </w:pPr>
    </w:p>
    <w:p w14:paraId="50BA16E9" w14:textId="0EC9E54E" w:rsidR="0074550F" w:rsidRDefault="00000000" w:rsidP="007C6C97">
      <w:pPr>
        <w:pStyle w:val="BodyText"/>
        <w:jc w:val="both"/>
        <w:rPr>
          <w:ins w:id="427" w:author="Joshua Lawrence" w:date="2024-06-20T22:40:00Z"/>
          <w:rFonts w:ascii="Helvetica" w:hAnsi="Helvetica"/>
          <w:color w:val="000000" w:themeColor="text1"/>
        </w:rPr>
      </w:pPr>
      <w:del w:id="428" w:author="Joshua Lawrence" w:date="2024-06-20T20:48:00Z">
        <w:r w:rsidRPr="001F107F" w:rsidDel="00EB1996">
          <w:rPr>
            <w:rFonts w:ascii="Helvetica" w:hAnsi="Helvetica"/>
            <w:color w:val="000000" w:themeColor="text1"/>
          </w:rPr>
          <w:delText xml:space="preserve">Although there is no single mechanism to obtain antimicrobial resistance, generally this is achieved via reduction in intracellular drug accumulation (reduced permeability and antibiotic efflux), modification or alteration of the bacterial antibiotic target, modification or destruction of the drug itself, and bypass of whole metabolic pathways </w:delText>
        </w:r>
      </w:del>
      <w:customXmlDelRangeStart w:id="429" w:author="Joshua Lawrence" w:date="2024-06-20T20:48:00Z"/>
      <w:sdt>
        <w:sdtPr>
          <w:rPr>
            <w:rFonts w:ascii="Helvetica" w:hAnsi="Helvetica"/>
            <w:color w:val="000000"/>
            <w:vertAlign w:val="superscript"/>
          </w:rPr>
          <w:tag w:val="MENDELEY_CITATION_v3_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"/>
          <w:id w:val="-712267635"/>
          <w:placeholder>
            <w:docPart w:val="DefaultPlaceholder_-1854013440"/>
          </w:placeholder>
        </w:sdtPr>
        <w:sdtContent>
          <w:customXmlDelRangeEnd w:id="429"/>
          <w:del w:id="430" w:author="Joshua Lawrence" w:date="2024-06-20T20:48:00Z">
            <w:r w:rsidR="008158EC" w:rsidRPr="008158EC" w:rsidDel="00EB1996">
              <w:rPr>
                <w:rFonts w:ascii="Helvetica" w:hAnsi="Helvetica"/>
                <w:color w:val="000000"/>
                <w:vertAlign w:val="superscript"/>
              </w:rPr>
              <w:delText>31</w:delText>
            </w:r>
          </w:del>
          <w:customXmlDelRangeStart w:id="431" w:author="Joshua Lawrence" w:date="2024-06-20T20:48:00Z"/>
        </w:sdtContent>
      </w:sdt>
      <w:customXmlDelRangeEnd w:id="431"/>
      <w:del w:id="432" w:author="Joshua Lawrence" w:date="2024-06-20T20:48:00Z">
        <w:r w:rsidRPr="001F107F" w:rsidDel="00EB1996">
          <w:rPr>
            <w:rFonts w:ascii="Helvetica" w:hAnsi="Helvetica"/>
            <w:color w:val="000000" w:themeColor="text1"/>
          </w:rPr>
          <w:delText xml:space="preserve">. </w:delText>
        </w:r>
      </w:del>
      <w:moveFromRangeStart w:id="433" w:author="Joshua Lawrence" w:date="2024-06-20T20:50:00Z" w:name="move169809036"/>
      <w:moveFrom w:id="434" w:author="Joshua Lawrence" w:date="2024-06-20T20:50:00Z">
        <w:r w:rsidRPr="001F107F" w:rsidDel="00EB1996">
          <w:rPr>
            <w:rFonts w:ascii="Helvetica" w:hAnsi="Helvetica"/>
            <w:color w:val="000000" w:themeColor="text1"/>
          </w:rPr>
          <w:t>Our sequencing results indicated that all resistant strains, with the exception of one (mvR_09) encoded non-synonymous mutations in membrane transporter components. Corroborating previous studies</w:t>
        </w:r>
        <w:r w:rsidR="00F242B1" w:rsidRPr="001F107F" w:rsidDel="00EB1996">
          <w:rPr>
            <w:rFonts w:ascii="Helvetica" w:hAnsi="Helvetica"/>
            <w:color w:val="000000" w:themeColor="text1"/>
          </w:rPr>
          <w:t xml:space="preserve"> </w:t>
        </w:r>
      </w:moveFrom>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yNSwzM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1147476457"/>
          <w:placeholder>
            <w:docPart w:val="DefaultPlaceholder_-1854013440"/>
          </w:placeholder>
        </w:sdtPr>
        <w:sdtContent>
          <w:moveFrom w:id="435" w:author="Joshua Lawrence" w:date="2024-06-20T20:50:00Z">
            <w:r w:rsidR="008158EC" w:rsidRPr="008158EC" w:rsidDel="00EB1996">
              <w:rPr>
                <w:rFonts w:ascii="Helvetica" w:hAnsi="Helvetica"/>
                <w:color w:val="000000"/>
                <w:vertAlign w:val="superscript"/>
              </w:rPr>
              <w:t>25,32</w:t>
            </w:r>
          </w:moveFrom>
        </w:sdtContent>
      </w:sdt>
      <w:moveFrom w:id="436" w:author="Joshua Lawrence" w:date="2024-06-20T20:50:00Z">
        <w:r w:rsidRPr="001F107F" w:rsidDel="00EB1996">
          <w:rPr>
            <w:rFonts w:ascii="Helvetica" w:hAnsi="Helvetica"/>
            <w:color w:val="000000" w:themeColor="text1"/>
          </w:rPr>
          <w:t xml:space="preserve">, our findings suggest that the mode of MV resistance in </w:t>
        </w:r>
        <w:r w:rsidRPr="001F107F" w:rsidDel="00EB1996">
          <w:rPr>
            <w:rFonts w:ascii="Helvetica" w:hAnsi="Helvetica"/>
            <w:i/>
            <w:iCs/>
            <w:color w:val="000000" w:themeColor="text1"/>
          </w:rPr>
          <w:t>Synechocystis</w:t>
        </w:r>
        <w:r w:rsidRPr="001F107F" w:rsidDel="00EB1996">
          <w:rPr>
            <w:rFonts w:ascii="Helvetica" w:hAnsi="Helvetica"/>
            <w:color w:val="000000" w:themeColor="text1"/>
          </w:rPr>
          <w:t xml:space="preserve"> is via reduction in intracellul</w:t>
        </w:r>
        <w:del w:id="437" w:author="Joshua Lawrence" w:date="2024-06-20T22:40:00Z">
          <w:r w:rsidRPr="001F107F" w:rsidDel="0074550F">
            <w:rPr>
              <w:rFonts w:ascii="Helvetica" w:hAnsi="Helvetica"/>
              <w:color w:val="000000" w:themeColor="text1"/>
            </w:rPr>
            <w:delText xml:space="preserve">ar drug accumulation. </w:delText>
          </w:r>
        </w:del>
      </w:moveFrom>
      <w:moveFromRangeEnd w:id="433"/>
      <w:del w:id="438" w:author="Joshua Lawrence" w:date="2024-06-20T22:40:00Z">
        <w:r w:rsidRPr="001F107F" w:rsidDel="0074550F">
          <w:rPr>
            <w:rFonts w:ascii="Helvetica" w:hAnsi="Helvetica"/>
            <w:color w:val="000000" w:themeColor="text1"/>
          </w:rPr>
          <w:delText xml:space="preserve">For the first time, we sequenced whole genomes and identify variants in multiple independently adapted strains from two genotypically and phenotypically distinct parent substrains. All mutants </w:delText>
        </w:r>
        <w:r w:rsidR="00AE0050" w:rsidRPr="001F107F" w:rsidDel="0074550F">
          <w:rPr>
            <w:rFonts w:ascii="Helvetica" w:hAnsi="Helvetica"/>
            <w:color w:val="000000" w:themeColor="text1"/>
          </w:rPr>
          <w:delText>apart from</w:delText>
        </w:r>
        <w:r w:rsidRPr="001F107F" w:rsidDel="0074550F">
          <w:rPr>
            <w:rFonts w:ascii="Helvetica" w:hAnsi="Helvetica"/>
            <w:color w:val="000000" w:themeColor="text1"/>
          </w:rPr>
          <w:delText xml:space="preserve"> mvR_09 encoded mutations in either the type I S-layer secretion system or the ABC transporter slr1174.</w:delText>
        </w:r>
      </w:del>
      <w:r w:rsidRPr="001F107F">
        <w:rPr>
          <w:rFonts w:ascii="Helvetica" w:hAnsi="Helvetica"/>
          <w:color w:val="000000" w:themeColor="text1"/>
        </w:rPr>
        <w:t xml:space="preserve"> </w:t>
      </w:r>
    </w:p>
    <w:p w14:paraId="1241CF5B" w14:textId="77777777" w:rsidR="0074550F" w:rsidRDefault="0074550F" w:rsidP="007C6C97">
      <w:pPr>
        <w:pStyle w:val="BodyText"/>
        <w:jc w:val="both"/>
        <w:rPr>
          <w:ins w:id="439" w:author="Joshua Lawrence" w:date="2024-06-20T22:40:00Z"/>
          <w:rFonts w:ascii="Helvetica" w:hAnsi="Helvetica"/>
          <w:color w:val="000000" w:themeColor="text1"/>
        </w:rPr>
      </w:pPr>
    </w:p>
    <w:p w14:paraId="26E63525" w14:textId="23C407DC" w:rsidR="007A68B9" w:rsidRPr="001F107F" w:rsidRDefault="00000000" w:rsidP="007C6C97">
      <w:pPr>
        <w:pStyle w:val="BodyText"/>
        <w:jc w:val="both"/>
        <w:rPr>
          <w:rFonts w:ascii="Helvetica" w:hAnsi="Helvetica"/>
          <w:color w:val="000000" w:themeColor="text1"/>
        </w:rPr>
      </w:pPr>
      <w:del w:id="440" w:author="Joshua Lawrence" w:date="2024-06-20T22:53:00Z">
        <w:r w:rsidRPr="001F107F" w:rsidDel="00F864EA">
          <w:rPr>
            <w:rFonts w:ascii="Helvetica" w:hAnsi="Helvetica"/>
            <w:color w:val="000000" w:themeColor="text1"/>
          </w:rPr>
          <w:delText xml:space="preserve">Interestingly, </w:delText>
        </w:r>
        <w:r w:rsidR="000E2331" w:rsidRPr="001F107F" w:rsidDel="00F864EA">
          <w:rPr>
            <w:rFonts w:ascii="Helvetica" w:hAnsi="Helvetica"/>
            <w:color w:val="000000" w:themeColor="text1"/>
          </w:rPr>
          <w:delText>previous studies</w:delText>
        </w:r>
      </w:del>
      <w:customXmlDelRangeStart w:id="441" w:author="Joshua Lawrence" w:date="2024-06-20T22:53:00Z"/>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57062617"/>
          <w:placeholder>
            <w:docPart w:val="DefaultPlaceholder_-1854013440"/>
          </w:placeholder>
        </w:sdtPr>
        <w:sdtContent>
          <w:customXmlDelRangeEnd w:id="441"/>
          <w:del w:id="442" w:author="Joshua Lawrence" w:date="2024-06-20T22:53:00Z">
            <w:r w:rsidR="000F1F9B" w:rsidRPr="000F1F9B" w:rsidDel="00F864EA">
              <w:rPr>
                <w:rFonts w:ascii="Helvetica" w:hAnsi="Helvetica"/>
                <w:color w:val="000000"/>
                <w:vertAlign w:val="superscript"/>
              </w:rPr>
              <w:delText>26</w:delText>
            </w:r>
          </w:del>
          <w:customXmlDelRangeStart w:id="443" w:author="Joshua Lawrence" w:date="2024-06-20T22:53:00Z"/>
        </w:sdtContent>
      </w:sdt>
      <w:customXmlDelRangeEnd w:id="443"/>
      <w:del w:id="444" w:author="Joshua Lawrence" w:date="2024-06-20T22:53:00Z">
        <w:r w:rsidR="000E2331" w:rsidRPr="001F107F" w:rsidDel="00F864EA">
          <w:rPr>
            <w:rFonts w:ascii="Helvetica" w:hAnsi="Helvetica"/>
            <w:color w:val="000000" w:themeColor="text1"/>
          </w:rPr>
          <w:delText xml:space="preserve"> </w:delText>
        </w:r>
        <w:r w:rsidRPr="001F107F" w:rsidDel="00F864EA">
          <w:rPr>
            <w:rFonts w:ascii="Helvetica" w:hAnsi="Helvetica"/>
            <w:color w:val="000000" w:themeColor="text1"/>
          </w:rPr>
          <w:delText>isolated MV-resistant strains with mutations in the same conserved R115 residue of slr1174 as we observed for strains mvR6,10,11,12</w:delText>
        </w:r>
      </w:del>
      <w:r w:rsidRPr="001F107F">
        <w:rPr>
          <w:rFonts w:ascii="Helvetica" w:hAnsi="Helvetica"/>
          <w:color w:val="000000" w:themeColor="text1"/>
        </w:rPr>
        <w:t xml:space="preserve">, </w:t>
      </w:r>
      <w:del w:id="445" w:author="Joshua Lawrence" w:date="2024-06-20T22:56:00Z">
        <w:r w:rsidRPr="001F107F" w:rsidDel="00F864EA">
          <w:rPr>
            <w:rFonts w:ascii="Helvetica" w:hAnsi="Helvetica"/>
            <w:color w:val="000000" w:themeColor="text1"/>
          </w:rPr>
          <w:delText xml:space="preserve">thereby directly hinting at slr1174 role in MV resistance. By performing site-directed mutagenesis they confirmed the importance of this residue in conferring resistance to MV and </w:delText>
        </w:r>
        <w:commentRangeStart w:id="446"/>
        <w:r w:rsidRPr="001F107F" w:rsidDel="00F864EA">
          <w:rPr>
            <w:rFonts w:ascii="Helvetica" w:hAnsi="Helvetica"/>
            <w:color w:val="000000" w:themeColor="text1"/>
          </w:rPr>
          <w:delText xml:space="preserve">suggested that changes in this residue determine the substrate specificity of the transporter. </w:delText>
        </w:r>
      </w:del>
      <w:commentRangeEnd w:id="446"/>
      <w:r w:rsidR="00AF2C7B">
        <w:rPr>
          <w:rStyle w:val="CommentReference"/>
        </w:rPr>
        <w:commentReference w:id="446"/>
      </w:r>
      <w:del w:id="447" w:author="Joshua Lawrence" w:date="2024-06-20T23:15:00Z">
        <w:r w:rsidRPr="001F107F" w:rsidDel="006F6A2B">
          <w:rPr>
            <w:rFonts w:ascii="Helvetica" w:hAnsi="Helvetica"/>
            <w:color w:val="000000" w:themeColor="text1"/>
          </w:rPr>
          <w:delText>Four other mutants encoded single nucleotide polymorphisms in the sll1180-sll1181 operon, which encodes the type I system that secretes the S-layer protein and has been implicated in antibiotic and acid stress tolerance.</w:delText>
        </w:r>
      </w:del>
      <w:del w:id="448" w:author="Joshua Lawrence" w:date="2024-06-20T23:27:00Z">
        <w:r w:rsidRPr="001F107F" w:rsidDel="00A860E1">
          <w:rPr>
            <w:rFonts w:ascii="Helvetica" w:hAnsi="Helvetica"/>
            <w:color w:val="000000" w:themeColor="text1"/>
          </w:rPr>
          <w:delText xml:space="preserve"> Additionally, three strains from the motile and glucose-tolerant “Nixon” labtype encoded a mutation in the slr1609 gene, encoding a</w:delText>
        </w:r>
      </w:del>
      <w:del w:id="449" w:author="Joshua Lawrence" w:date="2024-06-20T23:18:00Z">
        <w:r w:rsidRPr="001F107F" w:rsidDel="006F6A2B">
          <w:rPr>
            <w:rFonts w:ascii="Helvetica" w:hAnsi="Helvetica"/>
            <w:color w:val="000000" w:themeColor="text1"/>
          </w:rPr>
          <w:delText xml:space="preserve"> long-chain acyl-CoA synthetase</w:delText>
        </w:r>
      </w:del>
      <w:del w:id="450" w:author="Joshua Lawrence" w:date="2024-06-20T23:27:00Z">
        <w:r w:rsidRPr="001F107F" w:rsidDel="00A860E1">
          <w:rPr>
            <w:rFonts w:ascii="Helvetica" w:hAnsi="Helvetica"/>
            <w:color w:val="000000" w:themeColor="text1"/>
          </w:rPr>
          <w:delText xml:space="preserve">. </w:delText>
        </w:r>
      </w:del>
      <w:del w:id="451" w:author="Joshua Lawrence" w:date="2024-06-20T23:25:00Z">
        <w:r w:rsidRPr="001F107F" w:rsidDel="00A860E1">
          <w:rPr>
            <w:rFonts w:ascii="Helvetica" w:hAnsi="Helvetica"/>
            <w:color w:val="000000" w:themeColor="text1"/>
          </w:rPr>
          <w:delText xml:space="preserve">Given that ROS can cause damage to lipids via peroxidation reactions, such mutation might further help the cells to cope with MV-induced toxicity. </w:delText>
        </w:r>
      </w:del>
      <w:del w:id="452" w:author="Joshua Lawrence" w:date="2024-06-20T23:27:00Z">
        <w:r w:rsidRPr="001F107F" w:rsidDel="00A860E1">
          <w:rPr>
            <w:rFonts w:ascii="Helvetica" w:hAnsi="Helvetica"/>
            <w:color w:val="000000" w:themeColor="text1"/>
          </w:rPr>
          <w:delText xml:space="preserve">Unlike we did not find mutations in the MATE-type efflux transporters PrqA, which was previously implicated in controlling MV resistance in </w:delText>
        </w:r>
        <w:r w:rsidRPr="001F107F" w:rsidDel="00A860E1">
          <w:rPr>
            <w:rFonts w:ascii="Helvetica" w:hAnsi="Helvetica"/>
            <w:i/>
            <w:iCs/>
            <w:color w:val="000000" w:themeColor="text1"/>
          </w:rPr>
          <w:delText>Synechocystis</w:delText>
        </w:r>
        <w:r w:rsidRPr="001F107F" w:rsidDel="00A860E1">
          <w:rPr>
            <w:rFonts w:ascii="Helvetica" w:hAnsi="Helvetica"/>
            <w:color w:val="000000" w:themeColor="text1"/>
          </w:rPr>
          <w:delText xml:space="preserve">. In addition, adaptive evolution experiments using </w:delText>
        </w:r>
        <w:r w:rsidRPr="001F107F" w:rsidDel="00A860E1">
          <w:rPr>
            <w:rFonts w:ascii="Helvetica" w:hAnsi="Helvetica"/>
            <w:i/>
            <w:iCs/>
            <w:color w:val="000000" w:themeColor="text1"/>
          </w:rPr>
          <w:delText>Synechocystis</w:delText>
        </w:r>
        <w:r w:rsidRPr="001F107F" w:rsidDel="00A860E1">
          <w:rPr>
            <w:rFonts w:ascii="Helvetica" w:hAnsi="Helvetica"/>
            <w:color w:val="000000" w:themeColor="text1"/>
          </w:rPr>
          <w:delText xml:space="preserve"> strains that lacked or overexpressed the </w:delText>
        </w:r>
        <w:r w:rsidRPr="00064C47" w:rsidDel="00A860E1">
          <w:rPr>
            <w:rFonts w:ascii="Helvetica" w:hAnsi="Helvetica"/>
            <w:i/>
            <w:iCs/>
            <w:color w:val="000000" w:themeColor="text1"/>
          </w:rPr>
          <w:delText>prqA</w:delText>
        </w:r>
        <w:r w:rsidRPr="001F107F" w:rsidDel="00A860E1">
          <w:rPr>
            <w:rFonts w:ascii="Helvetica" w:hAnsi="Helvetica"/>
            <w:color w:val="000000" w:themeColor="text1"/>
          </w:rPr>
          <w:delText xml:space="preserve"> gene (Supp.Fig.</w:delText>
        </w:r>
        <w:r w:rsidR="008158EC" w:rsidDel="00A860E1">
          <w:rPr>
            <w:rFonts w:ascii="Helvetica" w:hAnsi="Helvetica"/>
            <w:color w:val="000000" w:themeColor="text1"/>
          </w:rPr>
          <w:delText>7</w:delText>
        </w:r>
        <w:r w:rsidRPr="001F107F" w:rsidDel="00A860E1">
          <w:rPr>
            <w:rFonts w:ascii="Helvetica" w:hAnsi="Helvetica"/>
            <w:color w:val="000000" w:themeColor="text1"/>
          </w:rPr>
          <w:delText>), indicated that this gene, although might be important for susceptibility to sublethal MV concentrations, is not essential for the long-term evolution of MV resistance.</w:delText>
        </w:r>
      </w:del>
    </w:p>
    <w:p w14:paraId="21467C7A" w14:textId="6E494CCB" w:rsidR="0078078B" w:rsidRDefault="003E6C86" w:rsidP="001D1E3E">
      <w:pPr>
        <w:pStyle w:val="BodyText"/>
        <w:jc w:val="both"/>
        <w:rPr>
          <w:ins w:id="453" w:author="Joshua Lawrence" w:date="2024-06-21T00:02:00Z"/>
          <w:rFonts w:ascii="Helvetica" w:hAnsi="Helvetica"/>
          <w:color w:val="000000" w:themeColor="text1"/>
        </w:rPr>
      </w:pPr>
      <w:ins w:id="454" w:author="Joshua Lawrence" w:date="2024-06-20T23:33:00Z">
        <w:r>
          <w:rPr>
            <w:rFonts w:ascii="Helvetica" w:hAnsi="Helvetica"/>
            <w:color w:val="000000" w:themeColor="text1"/>
          </w:rPr>
          <w:t>Genomic sequencing revealed a surp</w:t>
        </w:r>
      </w:ins>
      <w:ins w:id="455" w:author="Christopher J. Howe" w:date="2024-06-21T15:40:00Z">
        <w:r w:rsidR="007A751F">
          <w:rPr>
            <w:rFonts w:ascii="Helvetica" w:hAnsi="Helvetica"/>
            <w:color w:val="000000" w:themeColor="text1"/>
          </w:rPr>
          <w:t>r</w:t>
        </w:r>
      </w:ins>
      <w:ins w:id="456" w:author="Joshua Lawrence" w:date="2024-06-20T23:33:00Z">
        <w:r>
          <w:rPr>
            <w:rFonts w:ascii="Helvetica" w:hAnsi="Helvetica"/>
            <w:color w:val="000000" w:themeColor="text1"/>
          </w:rPr>
          <w:t xml:space="preserve">isingly high-frequency of shared mutational events between </w:t>
        </w:r>
      </w:ins>
      <w:ins w:id="457" w:author="Joshua Lawrence" w:date="2024-06-20T23:34:00Z">
        <w:r>
          <w:rPr>
            <w:rFonts w:ascii="Helvetica" w:hAnsi="Helvetica"/>
            <w:color w:val="000000" w:themeColor="text1"/>
          </w:rPr>
          <w:t xml:space="preserve">between MV-resistant strains which were adapted independently. </w:t>
        </w:r>
      </w:ins>
      <w:del w:id="458" w:author="Joshua Lawrence" w:date="2024-06-20T23:34:00Z">
        <w:r w:rsidRPr="001F107F" w:rsidDel="003E6C86">
          <w:rPr>
            <w:rFonts w:ascii="Helvetica" w:hAnsi="Helvetica"/>
            <w:color w:val="000000" w:themeColor="text1"/>
          </w:rPr>
          <w:delText xml:space="preserve">At first, we were surprised to observe such a high frequency of shared mutational event in seemingly independently evolved strains. </w:delText>
        </w:r>
      </w:del>
      <w:r w:rsidRPr="001F107F">
        <w:rPr>
          <w:rFonts w:ascii="Helvetica" w:hAnsi="Helvetica"/>
          <w:color w:val="000000" w:themeColor="text1"/>
        </w:rPr>
        <w:t>Given that adaptive evolution was performed in different flasks</w:t>
      </w:r>
      <w:ins w:id="459" w:author="Joshua Lawrence" w:date="2024-06-20T23:34:00Z">
        <w:r>
          <w:rPr>
            <w:rFonts w:ascii="Helvetica" w:hAnsi="Helvetica"/>
            <w:color w:val="000000" w:themeColor="text1"/>
          </w:rPr>
          <w:t xml:space="preserve">, </w:t>
        </w:r>
      </w:ins>
      <w:r w:rsidRPr="001F107F">
        <w:rPr>
          <w:rFonts w:ascii="Helvetica" w:hAnsi="Helvetica"/>
          <w:color w:val="000000" w:themeColor="text1"/>
        </w:rPr>
        <w:t xml:space="preserve"> </w:t>
      </w:r>
      <w:del w:id="460" w:author="Joshua Lawrence" w:date="2024-06-20T23:35:00Z">
        <w:r w:rsidRPr="001F107F" w:rsidDel="003E6C86">
          <w:rPr>
            <w:rFonts w:ascii="Helvetica" w:hAnsi="Helvetica"/>
            <w:color w:val="000000" w:themeColor="text1"/>
          </w:rPr>
          <w:delText xml:space="preserve">(which remained always sealed post MV treatment) </w:delText>
        </w:r>
      </w:del>
      <w:r w:rsidRPr="001F107F">
        <w:rPr>
          <w:rFonts w:ascii="Helvetica" w:hAnsi="Helvetica"/>
          <w:color w:val="000000" w:themeColor="text1"/>
        </w:rPr>
        <w:t>inoculated from different colonies and subjected to independent MV treatments</w:t>
      </w:r>
      <w:ins w:id="461" w:author="Joshua Lawrence" w:date="2024-06-20T23:35:00Z">
        <w:r>
          <w:rPr>
            <w:rFonts w:ascii="Helvetica" w:hAnsi="Helvetica"/>
            <w:color w:val="000000" w:themeColor="text1"/>
          </w:rPr>
          <w:t>;</w:t>
        </w:r>
      </w:ins>
      <w:del w:id="462" w:author="Joshua Lawrence" w:date="2024-06-20T23:35:00Z">
        <w:r w:rsidRPr="001F107F" w:rsidDel="003E6C86">
          <w:rPr>
            <w:rFonts w:ascii="Helvetica" w:hAnsi="Helvetica"/>
            <w:color w:val="000000" w:themeColor="text1"/>
          </w:rPr>
          <w:delText>,</w:delText>
        </w:r>
      </w:del>
      <w:r w:rsidRPr="001F107F">
        <w:rPr>
          <w:rFonts w:ascii="Helvetica" w:hAnsi="Helvetica"/>
          <w:color w:val="000000" w:themeColor="text1"/>
        </w:rPr>
        <w:t xml:space="preserve"> it is unlikely that such shared mutational events were a result of cross-contamination. A principal component analysis (Supp.Fig.12) </w:t>
      </w:r>
      <w:del w:id="463" w:author="Joshua Lawrence" w:date="2024-06-20T23:36:00Z">
        <w:r w:rsidRPr="001F107F" w:rsidDel="003E6C86">
          <w:rPr>
            <w:rFonts w:ascii="Helvetica" w:hAnsi="Helvetica"/>
            <w:color w:val="000000" w:themeColor="text1"/>
          </w:rPr>
          <w:delText>which considered</w:delText>
        </w:r>
      </w:del>
      <w:ins w:id="464" w:author="Joshua Lawrence" w:date="2024-06-20T23:36:00Z">
        <w:r>
          <w:rPr>
            <w:rFonts w:ascii="Helvetica" w:hAnsi="Helvetica"/>
            <w:color w:val="000000" w:themeColor="text1"/>
          </w:rPr>
          <w:t>considering</w:t>
        </w:r>
      </w:ins>
      <w:r w:rsidRPr="001F107F">
        <w:rPr>
          <w:rFonts w:ascii="Helvetica" w:hAnsi="Helvetica"/>
          <w:color w:val="000000" w:themeColor="text1"/>
        </w:rPr>
        <w:t xml:space="preserve"> all </w:t>
      </w:r>
      <w:commentRangeStart w:id="465"/>
      <w:ins w:id="466" w:author="Joshua Lawrence" w:date="2024-06-20T23:35:00Z">
        <w:r>
          <w:rPr>
            <w:rFonts w:ascii="Helvetica" w:hAnsi="Helvetica"/>
            <w:color w:val="000000" w:themeColor="text1"/>
          </w:rPr>
          <w:t xml:space="preserve">chromosomal </w:t>
        </w:r>
      </w:ins>
      <w:r w:rsidRPr="001F107F">
        <w:rPr>
          <w:rFonts w:ascii="Helvetica" w:hAnsi="Helvetica"/>
          <w:color w:val="000000" w:themeColor="text1"/>
        </w:rPr>
        <w:t xml:space="preserve">mutations </w:t>
      </w:r>
      <w:commentRangeEnd w:id="465"/>
      <w:r>
        <w:rPr>
          <w:rStyle w:val="CommentReference"/>
        </w:rPr>
        <w:commentReference w:id="465"/>
      </w:r>
      <w:del w:id="467" w:author="Joshua Lawrence" w:date="2024-06-20T23:37:00Z">
        <w:r w:rsidRPr="001F107F" w:rsidDel="003E6C86">
          <w:rPr>
            <w:rFonts w:ascii="Helvetica" w:hAnsi="Helvetica"/>
            <w:color w:val="000000" w:themeColor="text1"/>
          </w:rPr>
          <w:delText>(also in non-coding regions and non-synonymous) indeed discarded this possibility</w:delText>
        </w:r>
      </w:del>
      <w:ins w:id="468" w:author="Joshua Lawrence" w:date="2024-06-20T23:37:00Z">
        <w:r>
          <w:rPr>
            <w:rFonts w:ascii="Helvetica" w:hAnsi="Helvetica"/>
            <w:color w:val="000000" w:themeColor="text1"/>
          </w:rPr>
          <w:t>further suggests that cross-</w:t>
        </w:r>
        <w:commentRangeStart w:id="469"/>
        <w:r>
          <w:rPr>
            <w:rFonts w:ascii="Helvetica" w:hAnsi="Helvetica"/>
            <w:color w:val="000000" w:themeColor="text1"/>
          </w:rPr>
          <w:t xml:space="preserve">contamination is </w:t>
        </w:r>
        <w:commentRangeStart w:id="470"/>
        <w:r>
          <w:rPr>
            <w:rFonts w:ascii="Helvetica" w:hAnsi="Helvetica"/>
            <w:color w:val="000000" w:themeColor="text1"/>
          </w:rPr>
          <w:t>statistically improbable</w:t>
        </w:r>
        <w:commentRangeEnd w:id="469"/>
        <w:r>
          <w:rPr>
            <w:rStyle w:val="CommentReference"/>
          </w:rPr>
          <w:commentReference w:id="469"/>
        </w:r>
      </w:ins>
      <w:commentRangeEnd w:id="470"/>
      <w:r w:rsidR="007A751F">
        <w:rPr>
          <w:rStyle w:val="CommentReference"/>
        </w:rPr>
        <w:commentReference w:id="470"/>
      </w:r>
      <w:r w:rsidRPr="001F107F">
        <w:rPr>
          <w:rFonts w:ascii="Helvetica" w:hAnsi="Helvetica"/>
          <w:color w:val="000000" w:themeColor="text1"/>
        </w:rPr>
        <w:t xml:space="preserve">. In fact, strains that harboured the shared mutational events differed significantly between each other when all mutations were considered and therefore are likely to be different substrains that obtained the same mutations by convergent evolution. </w:t>
      </w:r>
      <w:ins w:id="471" w:author="Joshua Lawrence" w:date="2024-06-20T23:42:00Z">
        <w:r w:rsidR="001D1E3E">
          <w:rPr>
            <w:rFonts w:ascii="Helvetica" w:hAnsi="Helvetica"/>
            <w:color w:val="000000" w:themeColor="text1"/>
          </w:rPr>
          <w:t>Shared</w:t>
        </w:r>
      </w:ins>
      <w:ins w:id="472" w:author="Joshua Lawrence" w:date="2024-06-20T23:41:00Z">
        <w:r w:rsidR="001D1E3E">
          <w:rPr>
            <w:rFonts w:ascii="Helvetica" w:hAnsi="Helvetica"/>
            <w:color w:val="000000" w:themeColor="text1"/>
          </w:rPr>
          <w:t xml:space="preserve"> non-synonymous mutations </w:t>
        </w:r>
      </w:ins>
      <w:ins w:id="473" w:author="Joshua Lawrence" w:date="2024-06-20T23:42:00Z">
        <w:r w:rsidR="001D1E3E">
          <w:rPr>
            <w:rFonts w:ascii="Helvetica" w:hAnsi="Helvetica"/>
            <w:color w:val="000000" w:themeColor="text1"/>
          </w:rPr>
          <w:t>were only observed in MV-adapted strains isolated from the same parental wild-type strain</w:t>
        </w:r>
      </w:ins>
      <w:ins w:id="474" w:author="Joshua Lawrence" w:date="2024-06-20T23:43:00Z">
        <w:r w:rsidR="001D1E3E">
          <w:rPr>
            <w:rFonts w:ascii="Helvetica" w:hAnsi="Helvetica"/>
            <w:color w:val="000000" w:themeColor="text1"/>
          </w:rPr>
          <w:t xml:space="preserve"> which already had said mutations present at low allelic frequencies</w:t>
        </w:r>
      </w:ins>
      <w:ins w:id="475" w:author="Joshua Lawrence" w:date="2024-06-21T00:03:00Z">
        <w:r w:rsidR="0078078B">
          <w:rPr>
            <w:rFonts w:ascii="Helvetica" w:hAnsi="Helvetica"/>
            <w:color w:val="000000" w:themeColor="text1"/>
          </w:rPr>
          <w:t xml:space="preserve"> (Table 1)</w:t>
        </w:r>
      </w:ins>
      <w:ins w:id="476" w:author="Joshua Lawrence" w:date="2024-06-20T23:43:00Z">
        <w:r w:rsidR="001D1E3E">
          <w:rPr>
            <w:rFonts w:ascii="Helvetica" w:hAnsi="Helvetica"/>
            <w:color w:val="000000" w:themeColor="text1"/>
          </w:rPr>
          <w:t xml:space="preserve">. </w:t>
        </w:r>
      </w:ins>
      <w:ins w:id="477" w:author="Joshua Lawrence" w:date="2024-06-21T00:40:00Z">
        <w:r w:rsidR="00C055A7">
          <w:rPr>
            <w:rFonts w:ascii="Helvetica" w:hAnsi="Helvetica"/>
            <w:color w:val="000000" w:themeColor="text1"/>
          </w:rPr>
          <w:t>In addition, MV-</w:t>
        </w:r>
      </w:ins>
      <w:ins w:id="478" w:author="Joshua Lawrence" w:date="2024-06-21T00:41:00Z">
        <w:r w:rsidR="00C055A7">
          <w:rPr>
            <w:rFonts w:ascii="Helvetica" w:hAnsi="Helvetica"/>
            <w:color w:val="000000" w:themeColor="text1"/>
          </w:rPr>
          <w:t>adapted</w:t>
        </w:r>
      </w:ins>
      <w:ins w:id="479" w:author="Joshua Lawrence" w:date="2024-06-21T00:40:00Z">
        <w:r w:rsidR="00C055A7">
          <w:rPr>
            <w:rFonts w:ascii="Helvetica" w:hAnsi="Helvetica"/>
            <w:color w:val="000000" w:themeColor="text1"/>
          </w:rPr>
          <w:t xml:space="preserve"> strains</w:t>
        </w:r>
      </w:ins>
      <w:ins w:id="480" w:author="Joshua Lawrence" w:date="2024-06-21T00:41:00Z">
        <w:r w:rsidR="00C055A7">
          <w:rPr>
            <w:rFonts w:ascii="Helvetica" w:hAnsi="Helvetica"/>
            <w:color w:val="000000" w:themeColor="text1"/>
          </w:rPr>
          <w:t xml:space="preserve"> exhibited a global shift in allele frequencies in comparison</w:t>
        </w:r>
      </w:ins>
      <w:ins w:id="481" w:author="Joshua Lawrence" w:date="2024-06-21T00:40:00Z">
        <w:r w:rsidR="00C055A7">
          <w:rPr>
            <w:rFonts w:ascii="Helvetica" w:hAnsi="Helvetica"/>
            <w:color w:val="000000" w:themeColor="text1"/>
          </w:rPr>
          <w:t xml:space="preserve"> to their parental wild-type strains</w:t>
        </w:r>
      </w:ins>
      <w:ins w:id="482" w:author="Joshua Lawrence" w:date="2024-06-21T00:41:00Z">
        <w:r w:rsidR="00C055A7">
          <w:rPr>
            <w:rFonts w:ascii="Helvetica" w:hAnsi="Helvetica"/>
            <w:color w:val="000000" w:themeColor="text1"/>
          </w:rPr>
          <w:t>.</w:t>
        </w:r>
      </w:ins>
      <w:ins w:id="483" w:author="Joshua Lawrence" w:date="2024-06-21T00:45:00Z">
        <w:r w:rsidR="001104F2">
          <w:rPr>
            <w:rFonts w:ascii="Helvetica" w:hAnsi="Helvetica"/>
            <w:color w:val="000000" w:themeColor="text1"/>
          </w:rPr>
          <w:t xml:space="preserve"> </w:t>
        </w:r>
      </w:ins>
      <w:ins w:id="484" w:author="Joshua Lawrence" w:date="2024-06-20T23:43:00Z">
        <w:r w:rsidR="001D1E3E">
          <w:rPr>
            <w:rFonts w:ascii="Helvetica" w:hAnsi="Helvetica"/>
            <w:color w:val="000000" w:themeColor="text1"/>
          </w:rPr>
          <w:t>This is, to our knowledge, the first experimental evidence of rapid genetic adaptation in bacteria</w:t>
        </w:r>
        <w:commentRangeStart w:id="485"/>
        <w:r w:rsidR="001D1E3E">
          <w:rPr>
            <w:rFonts w:ascii="Helvetica" w:hAnsi="Helvetica"/>
            <w:color w:val="000000" w:themeColor="text1"/>
          </w:rPr>
          <w:t xml:space="preserve"> </w:t>
        </w:r>
      </w:ins>
      <w:ins w:id="486" w:author="Joshua Lawrence" w:date="2024-06-20T23:44:00Z">
        <w:r w:rsidR="001D1E3E">
          <w:rPr>
            <w:rFonts w:ascii="Helvetica" w:hAnsi="Helvetica"/>
            <w:color w:val="000000" w:themeColor="text1"/>
          </w:rPr>
          <w:t xml:space="preserve">facilitated by </w:t>
        </w:r>
      </w:ins>
      <w:ins w:id="487" w:author="Joshua Lawrence" w:date="2024-06-20T23:47:00Z">
        <w:r w:rsidR="001D1E3E">
          <w:rPr>
            <w:rFonts w:ascii="Helvetica" w:hAnsi="Helvetica"/>
            <w:color w:val="000000" w:themeColor="text1"/>
          </w:rPr>
          <w:t>enrichment of chromosomal allelic variants</w:t>
        </w:r>
      </w:ins>
      <w:commentRangeEnd w:id="485"/>
      <w:ins w:id="488" w:author="Joshua Lawrence" w:date="2024-06-20T23:48:00Z">
        <w:r w:rsidR="001D1E3E">
          <w:rPr>
            <w:rStyle w:val="CommentReference"/>
          </w:rPr>
          <w:commentReference w:id="485"/>
        </w:r>
      </w:ins>
      <w:ins w:id="489" w:author="Joshua Lawrence" w:date="2024-06-20T23:47:00Z">
        <w:r w:rsidR="001D1E3E">
          <w:rPr>
            <w:rFonts w:ascii="Helvetica" w:hAnsi="Helvetica"/>
            <w:color w:val="000000" w:themeColor="text1"/>
          </w:rPr>
          <w:t xml:space="preserve">. </w:t>
        </w:r>
      </w:ins>
      <w:ins w:id="490" w:author="Joshua Lawrence" w:date="2024-06-20T23:49:00Z">
        <w:r w:rsidR="005C50BC">
          <w:rPr>
            <w:rFonts w:ascii="Helvetica" w:hAnsi="Helvetica"/>
            <w:color w:val="000000" w:themeColor="text1"/>
          </w:rPr>
          <w:t>However, similar methods of genetic adaptation in bacteria have been observed with multicopy</w:t>
        </w:r>
      </w:ins>
      <w:ins w:id="491" w:author="Joshua Lawrence" w:date="2024-06-20T23:50:00Z">
        <w:r w:rsidR="005C50BC">
          <w:rPr>
            <w:rFonts w:ascii="Helvetica" w:hAnsi="Helvetica"/>
            <w:color w:val="000000" w:themeColor="text1"/>
          </w:rPr>
          <w:t xml:space="preserve"> plasmids or with genetically engineered chromosomes engineered such that different copies contain different antibiotic resistance cassettes </w:t>
        </w:r>
        <w:commentRangeStart w:id="492"/>
        <w:r w:rsidR="005C50BC">
          <w:rPr>
            <w:rFonts w:ascii="Helvetica" w:hAnsi="Helvetica"/>
            <w:color w:val="000000" w:themeColor="text1"/>
          </w:rPr>
          <w:t>[REF].</w:t>
        </w:r>
      </w:ins>
      <w:commentRangeEnd w:id="492"/>
      <w:ins w:id="493" w:author="Joshua Lawrence" w:date="2024-06-20T23:51:00Z">
        <w:r w:rsidR="005C50BC">
          <w:rPr>
            <w:rStyle w:val="CommentReference"/>
          </w:rPr>
          <w:commentReference w:id="492"/>
        </w:r>
        <w:r w:rsidR="005C50BC">
          <w:rPr>
            <w:rFonts w:ascii="Helvetica" w:hAnsi="Helvetica"/>
            <w:color w:val="000000" w:themeColor="text1"/>
          </w:rPr>
          <w:t xml:space="preserve"> We are confident </w:t>
        </w:r>
      </w:ins>
      <w:ins w:id="494" w:author="Joshua Lawrence" w:date="2024-06-21T00:00:00Z">
        <w:r w:rsidR="0078078B">
          <w:rPr>
            <w:rFonts w:ascii="Helvetica" w:hAnsi="Helvetica"/>
            <w:color w:val="000000" w:themeColor="text1"/>
          </w:rPr>
          <w:t xml:space="preserve">that by </w:t>
        </w:r>
      </w:ins>
      <w:ins w:id="495" w:author="Christopher J. Howe" w:date="2024-06-21T15:42:00Z">
        <w:r w:rsidR="00A906B6">
          <w:rPr>
            <w:rFonts w:ascii="Helvetica" w:hAnsi="Helvetica"/>
            <w:color w:val="000000" w:themeColor="text1"/>
          </w:rPr>
          <w:t xml:space="preserve">because isolated clonal colonies were used to generate cultures for </w:t>
        </w:r>
      </w:ins>
      <w:ins w:id="496" w:author="Joshua Lawrence" w:date="2024-06-21T00:00:00Z">
        <w:r w:rsidR="0078078B">
          <w:rPr>
            <w:rFonts w:ascii="Helvetica" w:hAnsi="Helvetica"/>
            <w:color w:val="000000" w:themeColor="text1"/>
          </w:rPr>
          <w:t>sequencing</w:t>
        </w:r>
        <w:del w:id="497" w:author="Christopher J. Howe" w:date="2024-06-21T15:42:00Z">
          <w:r w:rsidR="0078078B" w:rsidDel="00A906B6">
            <w:rPr>
              <w:rFonts w:ascii="Helvetica" w:hAnsi="Helvetica"/>
              <w:color w:val="000000" w:themeColor="text1"/>
            </w:rPr>
            <w:delText xml:space="preserve"> cultures obtained from </w:delText>
          </w:r>
        </w:del>
      </w:ins>
      <w:ins w:id="498" w:author="Joshua Lawrence" w:date="2024-06-21T00:14:00Z">
        <w:del w:id="499" w:author="Christopher J. Howe" w:date="2024-06-21T15:42:00Z">
          <w:r w:rsidR="006C3C3F" w:rsidDel="00A906B6">
            <w:rPr>
              <w:rFonts w:ascii="Helvetica" w:hAnsi="Helvetica"/>
              <w:color w:val="000000" w:themeColor="text1"/>
            </w:rPr>
            <w:delText xml:space="preserve">isolated clonal </w:delText>
          </w:r>
        </w:del>
      </w:ins>
      <w:ins w:id="500" w:author="Joshua Lawrence" w:date="2024-06-21T00:00:00Z">
        <w:del w:id="501" w:author="Christopher J. Howe" w:date="2024-06-21T15:42:00Z">
          <w:r w:rsidR="0078078B" w:rsidDel="00A906B6">
            <w:rPr>
              <w:rFonts w:ascii="Helvetica" w:hAnsi="Helvetica"/>
              <w:color w:val="000000" w:themeColor="text1"/>
            </w:rPr>
            <w:delText>colonies</w:delText>
          </w:r>
        </w:del>
        <w:r w:rsidR="0078078B">
          <w:rPr>
            <w:rFonts w:ascii="Helvetica" w:hAnsi="Helvetica"/>
            <w:color w:val="000000" w:themeColor="text1"/>
          </w:rPr>
          <w:t xml:space="preserve">, </w:t>
        </w:r>
      </w:ins>
      <w:ins w:id="502" w:author="Joshua Lawrence" w:date="2024-06-21T00:01:00Z">
        <w:r w:rsidR="0078078B">
          <w:rPr>
            <w:rFonts w:ascii="Helvetica" w:hAnsi="Helvetica"/>
            <w:color w:val="000000" w:themeColor="text1"/>
          </w:rPr>
          <w:t xml:space="preserve">our </w:t>
        </w:r>
        <w:del w:id="503" w:author="Christopher J. Howe" w:date="2024-06-21T15:43:00Z">
          <w:r w:rsidR="0078078B" w:rsidDel="00A906B6">
            <w:rPr>
              <w:rFonts w:ascii="Helvetica" w:hAnsi="Helvetica"/>
              <w:color w:val="000000" w:themeColor="text1"/>
            </w:rPr>
            <w:delText xml:space="preserve">sequencing </w:delText>
          </w:r>
        </w:del>
        <w:r w:rsidR="0078078B">
          <w:rPr>
            <w:rFonts w:ascii="Helvetica" w:hAnsi="Helvetica"/>
            <w:color w:val="000000" w:themeColor="text1"/>
          </w:rPr>
          <w:t xml:space="preserve">results are wholly described by changes in allelic frequencies rather than changes in the abundance of genetically distinct sub-populations of </w:t>
        </w:r>
        <w:r w:rsidR="0078078B">
          <w:rPr>
            <w:rFonts w:ascii="Helvetica" w:hAnsi="Helvetica"/>
            <w:i/>
            <w:iCs/>
            <w:color w:val="000000" w:themeColor="text1"/>
          </w:rPr>
          <w:t>Synechocystis</w:t>
        </w:r>
        <w:r w:rsidR="0078078B">
          <w:rPr>
            <w:rFonts w:ascii="Helvetica" w:hAnsi="Helvetica"/>
            <w:color w:val="000000" w:themeColor="text1"/>
          </w:rPr>
          <w:t xml:space="preserve">. </w:t>
        </w:r>
      </w:ins>
      <w:ins w:id="504" w:author="Joshua Lawrence" w:date="2024-06-21T00:02:00Z">
        <w:r w:rsidR="0078078B">
          <w:rPr>
            <w:rFonts w:ascii="Helvetica" w:hAnsi="Helvetica"/>
            <w:color w:val="000000" w:themeColor="text1"/>
          </w:rPr>
          <w:t xml:space="preserve">Future </w:t>
        </w:r>
        <w:r w:rsidR="0078078B">
          <w:rPr>
            <w:rFonts w:ascii="Helvetica" w:hAnsi="Helvetica"/>
            <w:color w:val="000000" w:themeColor="text1"/>
          </w:rPr>
          <w:lastRenderedPageBreak/>
          <w:t xml:space="preserve">experiments could further characterise changes in allelic frequencies through the application of single cell sequencing techniques [REF]. </w:t>
        </w:r>
      </w:ins>
    </w:p>
    <w:p w14:paraId="4BA84450" w14:textId="39EF3C3C" w:rsidR="005C50BC" w:rsidRDefault="0078078B" w:rsidP="001D1E3E">
      <w:pPr>
        <w:pStyle w:val="BodyText"/>
        <w:jc w:val="both"/>
        <w:rPr>
          <w:ins w:id="505" w:author="Joshua Lawrence" w:date="2024-06-20T23:49:00Z"/>
          <w:rFonts w:ascii="Helvetica" w:hAnsi="Helvetica"/>
          <w:color w:val="000000" w:themeColor="text1"/>
        </w:rPr>
      </w:pPr>
      <w:commentRangeStart w:id="506"/>
      <w:ins w:id="507" w:author="Joshua Lawrence" w:date="2024-06-21T00:03:00Z">
        <w:r>
          <w:rPr>
            <w:rFonts w:ascii="Helvetica" w:hAnsi="Helvetica"/>
            <w:color w:val="000000" w:themeColor="text1"/>
          </w:rPr>
          <w:t>Our</w:t>
        </w:r>
      </w:ins>
      <w:commentRangeEnd w:id="506"/>
      <w:ins w:id="508" w:author="Joshua Lawrence" w:date="2024-06-21T00:36:00Z">
        <w:r w:rsidR="0098682D">
          <w:rPr>
            <w:rStyle w:val="CommentReference"/>
          </w:rPr>
          <w:commentReference w:id="506"/>
        </w:r>
      </w:ins>
      <w:ins w:id="509" w:author="Joshua Lawrence" w:date="2024-06-21T00:03:00Z">
        <w:r>
          <w:rPr>
            <w:rFonts w:ascii="Helvetica" w:hAnsi="Helvetica"/>
            <w:color w:val="000000" w:themeColor="text1"/>
          </w:rPr>
          <w:t xml:space="preserve"> results suggest that polyploidy in prok</w:t>
        </w:r>
      </w:ins>
      <w:ins w:id="510" w:author="Joshua Lawrence" w:date="2024-06-21T00:04:00Z">
        <w:r>
          <w:rPr>
            <w:rFonts w:ascii="Helvetica" w:hAnsi="Helvetica"/>
            <w:color w:val="000000" w:themeColor="text1"/>
          </w:rPr>
          <w:t xml:space="preserve">aryotes provides an ability for rapid genetic adaptation to stressful conditions. As suggested by </w:t>
        </w:r>
      </w:ins>
      <w:ins w:id="511" w:author="Joshua Lawrence" w:date="2024-06-21T00:07:00Z">
        <w:r>
          <w:rPr>
            <w:rFonts w:ascii="Helvetica" w:hAnsi="Helvetica"/>
            <w:color w:val="000000" w:themeColor="text1"/>
          </w:rPr>
          <w:t>theoretical models</w:t>
        </w:r>
      </w:ins>
      <w:ins w:id="512" w:author="Joshua Lawrence" w:date="2024-06-21T00:04:00Z">
        <w:r>
          <w:rPr>
            <w:rFonts w:ascii="Helvetica" w:hAnsi="Helvetica"/>
            <w:color w:val="000000" w:themeColor="text1"/>
          </w:rPr>
          <w:t xml:space="preserve"> </w:t>
        </w:r>
        <w:commentRangeStart w:id="513"/>
        <w:r>
          <w:rPr>
            <w:rFonts w:ascii="Helvetica" w:hAnsi="Helvetica"/>
            <w:color w:val="000000" w:themeColor="text1"/>
          </w:rPr>
          <w:t>[REF]</w:t>
        </w:r>
      </w:ins>
      <w:commentRangeEnd w:id="513"/>
      <w:ins w:id="514" w:author="Joshua Lawrence" w:date="2024-06-21T00:05:00Z">
        <w:r>
          <w:rPr>
            <w:rStyle w:val="CommentReference"/>
          </w:rPr>
          <w:commentReference w:id="513"/>
        </w:r>
        <w:r>
          <w:rPr>
            <w:rFonts w:ascii="Helvetica" w:hAnsi="Helvetica"/>
            <w:color w:val="000000" w:themeColor="text1"/>
          </w:rPr>
          <w:t xml:space="preserve"> </w:t>
        </w:r>
      </w:ins>
      <w:ins w:id="515" w:author="Joshua Lawrence" w:date="2024-06-21T00:08:00Z">
        <w:r>
          <w:rPr>
            <w:rFonts w:ascii="Helvetica" w:hAnsi="Helvetica"/>
            <w:color w:val="000000" w:themeColor="text1"/>
          </w:rPr>
          <w:t xml:space="preserve">and studies of multi-copy plasmids </w:t>
        </w:r>
        <w:commentRangeStart w:id="516"/>
        <w:r>
          <w:rPr>
            <w:rFonts w:ascii="Helvetica" w:hAnsi="Helvetica"/>
            <w:color w:val="000000" w:themeColor="text1"/>
          </w:rPr>
          <w:t xml:space="preserve">[REF], </w:t>
        </w:r>
        <w:commentRangeEnd w:id="516"/>
        <w:r>
          <w:rPr>
            <w:rStyle w:val="CommentReference"/>
          </w:rPr>
          <w:commentReference w:id="516"/>
        </w:r>
      </w:ins>
      <w:ins w:id="517" w:author="Joshua Lawrence" w:date="2024-06-21T00:14:00Z">
        <w:r w:rsidR="006C3C3F">
          <w:rPr>
            <w:rFonts w:ascii="Helvetica" w:hAnsi="Helvetica"/>
            <w:color w:val="000000" w:themeColor="text1"/>
          </w:rPr>
          <w:t xml:space="preserve">bacterial </w:t>
        </w:r>
      </w:ins>
      <w:ins w:id="518" w:author="Joshua Lawrence" w:date="2024-06-21T00:07:00Z">
        <w:r>
          <w:rPr>
            <w:rFonts w:ascii="Helvetica" w:hAnsi="Helvetica"/>
            <w:color w:val="000000" w:themeColor="text1"/>
          </w:rPr>
          <w:t xml:space="preserve">polyploidy could </w:t>
        </w:r>
      </w:ins>
      <w:commentRangeStart w:id="519"/>
      <w:ins w:id="520" w:author="Joshua Lawrence" w:date="2024-06-21T00:14:00Z">
        <w:r w:rsidR="006C3C3F">
          <w:rPr>
            <w:rFonts w:ascii="Helvetica" w:hAnsi="Helvetica"/>
            <w:color w:val="000000" w:themeColor="text1"/>
          </w:rPr>
          <w:t xml:space="preserve">additionally </w:t>
        </w:r>
      </w:ins>
      <w:ins w:id="521" w:author="Joshua Lawrence" w:date="2024-06-21T00:08:00Z">
        <w:r>
          <w:rPr>
            <w:rFonts w:ascii="Helvetica" w:hAnsi="Helvetica"/>
            <w:color w:val="000000" w:themeColor="text1"/>
          </w:rPr>
          <w:t xml:space="preserve">provide </w:t>
        </w:r>
      </w:ins>
      <w:commentRangeEnd w:id="519"/>
      <w:ins w:id="522" w:author="Joshua Lawrence" w:date="2024-06-21T00:15:00Z">
        <w:r w:rsidR="006C3C3F">
          <w:rPr>
            <w:rStyle w:val="CommentReference"/>
          </w:rPr>
          <w:commentReference w:id="519"/>
        </w:r>
      </w:ins>
      <w:ins w:id="523" w:author="Joshua Lawrence" w:date="2024-06-21T00:08:00Z">
        <w:r>
          <w:rPr>
            <w:rFonts w:ascii="Helvetica" w:hAnsi="Helvetica"/>
            <w:color w:val="000000" w:themeColor="text1"/>
          </w:rPr>
          <w:t xml:space="preserve">an enhanced ability </w:t>
        </w:r>
      </w:ins>
      <w:ins w:id="524" w:author="Joshua Lawrence" w:date="2024-06-21T00:11:00Z">
        <w:r w:rsidR="006C3C3F">
          <w:rPr>
            <w:rFonts w:ascii="Helvetica" w:hAnsi="Helvetica"/>
            <w:color w:val="000000" w:themeColor="text1"/>
          </w:rPr>
          <w:t xml:space="preserve">to explore the </w:t>
        </w:r>
      </w:ins>
      <w:ins w:id="525" w:author="Joshua Lawrence" w:date="2024-06-21T00:12:00Z">
        <w:r w:rsidR="006C3C3F">
          <w:rPr>
            <w:rFonts w:ascii="Helvetica" w:hAnsi="Helvetica"/>
            <w:color w:val="000000" w:themeColor="text1"/>
          </w:rPr>
          <w:t xml:space="preserve">space of genotypes without disrupting the function of </w:t>
        </w:r>
        <w:commentRangeStart w:id="526"/>
        <w:r w:rsidR="006C3C3F">
          <w:rPr>
            <w:rFonts w:ascii="Helvetica" w:hAnsi="Helvetica"/>
            <w:color w:val="000000" w:themeColor="text1"/>
          </w:rPr>
          <w:t>fitness-</w:t>
        </w:r>
      </w:ins>
      <w:ins w:id="527" w:author="Joshua Lawrence" w:date="2024-06-21T00:13:00Z">
        <w:r w:rsidR="006C3C3F">
          <w:rPr>
            <w:rFonts w:ascii="Helvetica" w:hAnsi="Helvetica"/>
            <w:color w:val="000000" w:themeColor="text1"/>
          </w:rPr>
          <w:t xml:space="preserve">enhancing </w:t>
        </w:r>
        <w:commentRangeEnd w:id="526"/>
        <w:r w:rsidR="006C3C3F">
          <w:rPr>
            <w:rStyle w:val="CommentReference"/>
          </w:rPr>
          <w:commentReference w:id="526"/>
        </w:r>
        <w:r w:rsidR="006C3C3F">
          <w:rPr>
            <w:rFonts w:ascii="Helvetica" w:hAnsi="Helvetica"/>
            <w:color w:val="000000" w:themeColor="text1"/>
          </w:rPr>
          <w:t>genes.</w:t>
        </w:r>
      </w:ins>
      <w:ins w:id="528" w:author="Joshua Lawrence" w:date="2024-06-21T00:15:00Z">
        <w:r w:rsidR="006C3C3F">
          <w:rPr>
            <w:rFonts w:ascii="Helvetica" w:hAnsi="Helvetica"/>
            <w:color w:val="000000" w:themeColor="text1"/>
          </w:rPr>
          <w:t xml:space="preserve"> One outstanding question is </w:t>
        </w:r>
      </w:ins>
      <w:ins w:id="529" w:author="Joshua Lawrence" w:date="2024-06-21T00:16:00Z">
        <w:r w:rsidR="006C3C3F">
          <w:rPr>
            <w:rFonts w:ascii="Helvetica" w:hAnsi="Helvetica"/>
            <w:color w:val="000000" w:themeColor="text1"/>
          </w:rPr>
          <w:t>how heterozygosity in polyploid bacteria could be maintained</w:t>
        </w:r>
      </w:ins>
      <w:ins w:id="530" w:author="Joshua Lawrence" w:date="2024-06-21T00:21:00Z">
        <w:r w:rsidR="003169C5">
          <w:rPr>
            <w:rFonts w:ascii="Helvetica" w:hAnsi="Helvetica"/>
            <w:color w:val="000000" w:themeColor="text1"/>
          </w:rPr>
          <w:t xml:space="preserve"> under ecological conditions</w:t>
        </w:r>
      </w:ins>
      <w:ins w:id="531" w:author="Joshua Lawrence" w:date="2024-06-21T00:16:00Z">
        <w:r w:rsidR="006C3C3F">
          <w:rPr>
            <w:rFonts w:ascii="Helvetica" w:hAnsi="Helvetica"/>
            <w:color w:val="000000" w:themeColor="text1"/>
          </w:rPr>
          <w:t xml:space="preserve">, </w:t>
        </w:r>
      </w:ins>
      <w:ins w:id="532" w:author="Joshua Lawrence" w:date="2024-06-21T00:21:00Z">
        <w:r w:rsidR="003169C5">
          <w:rPr>
            <w:rFonts w:ascii="Helvetica" w:hAnsi="Helvetica"/>
            <w:color w:val="000000" w:themeColor="text1"/>
          </w:rPr>
          <w:t>especially</w:t>
        </w:r>
      </w:ins>
      <w:ins w:id="533" w:author="Joshua Lawrence" w:date="2024-06-21T00:23:00Z">
        <w:r w:rsidR="003169C5">
          <w:rPr>
            <w:rFonts w:ascii="Helvetica" w:hAnsi="Helvetica"/>
            <w:color w:val="000000" w:themeColor="text1"/>
          </w:rPr>
          <w:t xml:space="preserve"> in the example presented here where </w:t>
        </w:r>
      </w:ins>
      <w:ins w:id="534" w:author="Joshua Lawrence" w:date="2024-06-21T00:22:00Z">
        <w:r w:rsidR="003169C5">
          <w:rPr>
            <w:rFonts w:ascii="Helvetica" w:hAnsi="Helvetica"/>
            <w:color w:val="000000" w:themeColor="text1"/>
          </w:rPr>
          <w:t>where the enrich</w:t>
        </w:r>
      </w:ins>
      <w:ins w:id="535" w:author="Joshua Lawrence" w:date="2024-06-21T00:23:00Z">
        <w:r w:rsidR="003169C5">
          <w:rPr>
            <w:rFonts w:ascii="Helvetica" w:hAnsi="Helvetica"/>
            <w:color w:val="000000" w:themeColor="text1"/>
          </w:rPr>
          <w:t xml:space="preserve">ed alleles in MV-adapted strains are associated with a reduced fitness in the absence of MV. </w:t>
        </w:r>
      </w:ins>
      <w:ins w:id="536" w:author="Joshua Lawrence" w:date="2024-06-21T00:24:00Z">
        <w:r w:rsidR="003169C5">
          <w:rPr>
            <w:rFonts w:ascii="Helvetica" w:hAnsi="Helvetica"/>
            <w:color w:val="000000" w:themeColor="text1"/>
          </w:rPr>
          <w:t>Even for alleles with no net</w:t>
        </w:r>
      </w:ins>
      <w:ins w:id="537" w:author="Christopher J. Howe" w:date="2024-06-21T15:44:00Z">
        <w:r w:rsidR="001A5175">
          <w:rPr>
            <w:rFonts w:ascii="Helvetica" w:hAnsi="Helvetica"/>
            <w:color w:val="000000" w:themeColor="text1"/>
          </w:rPr>
          <w:t xml:space="preserve"> </w:t>
        </w:r>
      </w:ins>
      <w:ins w:id="538" w:author="Joshua Lawrence" w:date="2024-06-21T00:24:00Z">
        <w:del w:id="539" w:author="Christopher J. Howe" w:date="2024-06-21T15:44:00Z">
          <w:r w:rsidR="003169C5" w:rsidDel="001A5175">
            <w:rPr>
              <w:rFonts w:ascii="Helvetica" w:hAnsi="Helvetica"/>
              <w:color w:val="000000" w:themeColor="text1"/>
            </w:rPr>
            <w:delText>-</w:delText>
          </w:r>
        </w:del>
        <w:r w:rsidR="003169C5">
          <w:rPr>
            <w:rFonts w:ascii="Helvetica" w:hAnsi="Helvetica"/>
            <w:color w:val="000000" w:themeColor="text1"/>
          </w:rPr>
          <w:t>effect</w:t>
        </w:r>
        <w:del w:id="540" w:author="Christopher J. Howe" w:date="2024-06-21T15:44:00Z">
          <w:r w:rsidR="003169C5" w:rsidDel="001A5175">
            <w:rPr>
              <w:rFonts w:ascii="Helvetica" w:hAnsi="Helvetica"/>
              <w:color w:val="000000" w:themeColor="text1"/>
            </w:rPr>
            <w:delText>ive</w:delText>
          </w:r>
        </w:del>
        <w:r w:rsidR="003169C5">
          <w:rPr>
            <w:rFonts w:ascii="Helvetica" w:hAnsi="Helvetica"/>
            <w:color w:val="000000" w:themeColor="text1"/>
          </w:rPr>
          <w:t xml:space="preserve"> on cell fitness, genetic d</w:t>
        </w:r>
      </w:ins>
      <w:ins w:id="541" w:author="Joshua Lawrence" w:date="2024-06-21T00:25:00Z">
        <w:r w:rsidR="003169C5">
          <w:rPr>
            <w:rFonts w:ascii="Helvetica" w:hAnsi="Helvetica"/>
            <w:color w:val="000000" w:themeColor="text1"/>
          </w:rPr>
          <w:t>rift caused by random chromosomal segregation would be expected to eliminate low-frequency alleles over multiple generations [</w:t>
        </w:r>
        <w:commentRangeStart w:id="542"/>
        <w:r w:rsidR="003169C5">
          <w:rPr>
            <w:rFonts w:ascii="Helvetica" w:hAnsi="Helvetica"/>
            <w:color w:val="000000" w:themeColor="text1"/>
          </w:rPr>
          <w:t>REF</w:t>
        </w:r>
      </w:ins>
      <w:commentRangeEnd w:id="542"/>
      <w:r w:rsidR="001A5175">
        <w:rPr>
          <w:rStyle w:val="CommentReference"/>
        </w:rPr>
        <w:commentReference w:id="542"/>
      </w:r>
      <w:ins w:id="543" w:author="Joshua Lawrence" w:date="2024-06-21T00:25:00Z">
        <w:r w:rsidR="003169C5">
          <w:rPr>
            <w:rFonts w:ascii="Helvetica" w:hAnsi="Helvetica"/>
            <w:color w:val="000000" w:themeColor="text1"/>
          </w:rPr>
          <w:t xml:space="preserve">]. This </w:t>
        </w:r>
      </w:ins>
      <w:ins w:id="544" w:author="Joshua Lawrence" w:date="2024-06-21T00:26:00Z">
        <w:r w:rsidR="003169C5">
          <w:rPr>
            <w:rFonts w:ascii="Helvetica" w:hAnsi="Helvetica"/>
            <w:color w:val="000000" w:themeColor="text1"/>
          </w:rPr>
          <w:t>could</w:t>
        </w:r>
      </w:ins>
      <w:ins w:id="545" w:author="Joshua Lawrence" w:date="2024-06-21T00:25:00Z">
        <w:r w:rsidR="003169C5">
          <w:rPr>
            <w:rFonts w:ascii="Helvetica" w:hAnsi="Helvetica"/>
            <w:color w:val="000000" w:themeColor="text1"/>
          </w:rPr>
          <w:t xml:space="preserve"> be explained by polyploid bacteria </w:t>
        </w:r>
      </w:ins>
      <w:ins w:id="546" w:author="Joshua Lawrence" w:date="2024-06-21T00:26:00Z">
        <w:r w:rsidR="003169C5">
          <w:rPr>
            <w:rFonts w:ascii="Helvetica" w:hAnsi="Helvetica"/>
            <w:color w:val="000000" w:themeColor="text1"/>
          </w:rPr>
          <w:t xml:space="preserve">exhibiting a heterozygous vigour. Alternatively, some balancing selection may play a part in the </w:t>
        </w:r>
      </w:ins>
      <w:ins w:id="547" w:author="Joshua Lawrence" w:date="2024-06-21T00:27:00Z">
        <w:r w:rsidR="003169C5">
          <w:rPr>
            <w:rFonts w:ascii="Helvetica" w:hAnsi="Helvetica"/>
            <w:color w:val="000000" w:themeColor="text1"/>
          </w:rPr>
          <w:t xml:space="preserve">maintenance of low-frequency alleles. For example, fluctuating selection pressure could ensure </w:t>
        </w:r>
      </w:ins>
      <w:ins w:id="548" w:author="Joshua Lawrence" w:date="2024-06-21T00:28:00Z">
        <w:r w:rsidR="003169C5">
          <w:rPr>
            <w:rFonts w:ascii="Helvetica" w:hAnsi="Helvetica"/>
            <w:color w:val="000000" w:themeColor="text1"/>
          </w:rPr>
          <w:t xml:space="preserve">multiple allelic variants which provide enhanced fitness under said selection pressures are maintained. </w:t>
        </w:r>
      </w:ins>
      <w:ins w:id="549" w:author="Joshua Lawrence" w:date="2024-06-21T00:30:00Z">
        <w:r w:rsidR="0098682D">
          <w:rPr>
            <w:rFonts w:ascii="Helvetica" w:hAnsi="Helvetica"/>
            <w:color w:val="000000" w:themeColor="text1"/>
          </w:rPr>
          <w:t xml:space="preserve">Computational models and experimental evidence </w:t>
        </w:r>
        <w:proofErr w:type="gramStart"/>
        <w:r w:rsidR="0098682D">
          <w:rPr>
            <w:rFonts w:ascii="Helvetica" w:hAnsi="Helvetica"/>
            <w:color w:val="000000" w:themeColor="text1"/>
          </w:rPr>
          <w:t>has</w:t>
        </w:r>
        <w:proofErr w:type="gramEnd"/>
        <w:r w:rsidR="0098682D">
          <w:rPr>
            <w:rFonts w:ascii="Helvetica" w:hAnsi="Helvetica"/>
            <w:color w:val="000000" w:themeColor="text1"/>
          </w:rPr>
          <w:t xml:space="preserve"> demonstrated that </w:t>
        </w:r>
      </w:ins>
      <w:ins w:id="550" w:author="Joshua Lawrence" w:date="2024-06-21T00:31:00Z">
        <w:r w:rsidR="0098682D">
          <w:rPr>
            <w:rFonts w:ascii="Helvetica" w:hAnsi="Helvetica"/>
            <w:color w:val="000000" w:themeColor="text1"/>
          </w:rPr>
          <w:t xml:space="preserve">fluctuating selection pressures can maintain heterozygosity in bacterial multi-copy plasmids [REF]. </w:t>
        </w:r>
      </w:ins>
      <w:ins w:id="551" w:author="Joshua Lawrence" w:date="2024-06-21T00:33:00Z">
        <w:r w:rsidR="0098682D">
          <w:rPr>
            <w:rFonts w:ascii="Helvetica" w:hAnsi="Helvetica"/>
            <w:color w:val="000000" w:themeColor="text1"/>
          </w:rPr>
          <w:t xml:space="preserve">Cyanobacteria are known to </w:t>
        </w:r>
      </w:ins>
      <w:ins w:id="552" w:author="Joshua Lawrence" w:date="2024-06-21T00:34:00Z">
        <w:r w:rsidR="0098682D">
          <w:rPr>
            <w:rFonts w:ascii="Helvetica" w:hAnsi="Helvetica"/>
            <w:color w:val="000000" w:themeColor="text1"/>
          </w:rPr>
          <w:t xml:space="preserve">experience fluctuations in oxidative stress caused by daily and seasonal changes in light intensity, temperature and nutrient availability [REF]. It is therefore likely that such ecological conditions may </w:t>
        </w:r>
      </w:ins>
      <w:ins w:id="553" w:author="Joshua Lawrence" w:date="2024-06-21T00:35:00Z">
        <w:r w:rsidR="0098682D">
          <w:rPr>
            <w:rFonts w:ascii="Helvetica" w:hAnsi="Helvetica"/>
            <w:color w:val="000000" w:themeColor="text1"/>
          </w:rPr>
          <w:t xml:space="preserve">be responsible for the maintenance of low-frequency alleles associated with oxidative stress resistance, such as </w:t>
        </w:r>
      </w:ins>
      <w:ins w:id="554" w:author="Joshua Lawrence" w:date="2024-06-21T00:36:00Z">
        <w:r w:rsidR="0098682D">
          <w:rPr>
            <w:rFonts w:ascii="Helvetica" w:hAnsi="Helvetica"/>
            <w:color w:val="000000" w:themeColor="text1"/>
          </w:rPr>
          <w:t>the mutations</w:t>
        </w:r>
      </w:ins>
      <w:ins w:id="555" w:author="Joshua Lawrence" w:date="2024-06-21T00:35:00Z">
        <w:r w:rsidR="0098682D">
          <w:rPr>
            <w:rFonts w:ascii="Helvetica" w:hAnsi="Helvetica"/>
            <w:color w:val="000000" w:themeColor="text1"/>
          </w:rPr>
          <w:t xml:space="preserve"> identified in </w:t>
        </w:r>
      </w:ins>
      <w:ins w:id="556" w:author="Joshua Lawrence" w:date="2024-06-21T00:36:00Z">
        <w:r w:rsidR="0098682D">
          <w:rPr>
            <w:rFonts w:ascii="Helvetica" w:hAnsi="Helvetica"/>
            <w:color w:val="000000" w:themeColor="text1"/>
          </w:rPr>
          <w:t>this stu</w:t>
        </w:r>
      </w:ins>
      <w:ins w:id="557" w:author="Joshua Lawrence" w:date="2024-06-21T00:35:00Z">
        <w:r w:rsidR="0098682D">
          <w:rPr>
            <w:rFonts w:ascii="Helvetica" w:hAnsi="Helvetica"/>
            <w:color w:val="000000" w:themeColor="text1"/>
          </w:rPr>
          <w:t xml:space="preserve">dy. </w:t>
        </w:r>
      </w:ins>
      <w:commentRangeStart w:id="558"/>
      <w:ins w:id="559" w:author="Joshua Lawrence" w:date="2024-06-21T00:49:00Z">
        <w:r w:rsidR="001104F2">
          <w:rPr>
            <w:rFonts w:ascii="Helvetica" w:hAnsi="Helvetica"/>
            <w:color w:val="000000" w:themeColor="text1"/>
          </w:rPr>
          <w:t>Whilst polyploidy in ecological keystone cyanobacteria</w:t>
        </w:r>
      </w:ins>
      <w:ins w:id="560" w:author="Joshua Lawrence" w:date="2024-06-21T00:50:00Z">
        <w:r w:rsidR="00EF103D">
          <w:rPr>
            <w:rFonts w:ascii="Helvetica" w:hAnsi="Helvetica"/>
            <w:color w:val="000000" w:themeColor="text1"/>
          </w:rPr>
          <w:t xml:space="preserve">, such as the diazotrophic </w:t>
        </w:r>
        <w:proofErr w:type="spellStart"/>
        <w:r w:rsidR="00EF103D">
          <w:rPr>
            <w:rFonts w:ascii="Helvetica" w:hAnsi="Helvetica"/>
            <w:i/>
            <w:iCs/>
            <w:color w:val="000000" w:themeColor="text1"/>
          </w:rPr>
          <w:t>Trichodesmia</w:t>
        </w:r>
        <w:proofErr w:type="spellEnd"/>
        <w:r w:rsidR="00EF103D">
          <w:rPr>
            <w:rFonts w:ascii="Helvetica" w:hAnsi="Helvetica"/>
            <w:i/>
            <w:iCs/>
            <w:color w:val="000000" w:themeColor="text1"/>
          </w:rPr>
          <w:t xml:space="preserve"> </w:t>
        </w:r>
        <w:r w:rsidR="00EF103D">
          <w:rPr>
            <w:rFonts w:ascii="Helvetica" w:hAnsi="Helvetica"/>
            <w:color w:val="000000" w:themeColor="text1"/>
          </w:rPr>
          <w:t xml:space="preserve">[REF], further work is required to determine if allele frequencies </w:t>
        </w:r>
      </w:ins>
      <w:ins w:id="561" w:author="Joshua Lawrence" w:date="2024-06-21T00:51:00Z">
        <w:r w:rsidR="00EF103D">
          <w:rPr>
            <w:rFonts w:ascii="Helvetica" w:hAnsi="Helvetica"/>
            <w:color w:val="000000" w:themeColor="text1"/>
          </w:rPr>
          <w:t xml:space="preserve">change over time in these species in nature. </w:t>
        </w:r>
      </w:ins>
      <w:commentRangeEnd w:id="558"/>
      <w:ins w:id="562" w:author="Joshua Lawrence" w:date="2024-06-21T00:52:00Z">
        <w:r w:rsidR="00EF103D">
          <w:rPr>
            <w:rStyle w:val="CommentReference"/>
          </w:rPr>
          <w:commentReference w:id="558"/>
        </w:r>
      </w:ins>
    </w:p>
    <w:p w14:paraId="6891957F" w14:textId="06134970" w:rsidR="007A68B9" w:rsidRPr="001F107F" w:rsidDel="0098682D" w:rsidRDefault="00000000" w:rsidP="007C6C97">
      <w:pPr>
        <w:pStyle w:val="BodyText"/>
        <w:jc w:val="both"/>
        <w:rPr>
          <w:del w:id="563" w:author="Joshua Lawrence" w:date="2024-06-21T00:38:00Z"/>
          <w:rFonts w:ascii="Helvetica" w:hAnsi="Helvetica"/>
          <w:color w:val="000000" w:themeColor="text1"/>
        </w:rPr>
      </w:pPr>
      <w:commentRangeStart w:id="564"/>
      <w:del w:id="565" w:author="Joshua Lawrence" w:date="2024-06-21T00:38:00Z">
        <w:r w:rsidRPr="001F107F" w:rsidDel="0098682D">
          <w:rPr>
            <w:rFonts w:ascii="Helvetica" w:hAnsi="Helvetica"/>
            <w:color w:val="000000" w:themeColor="text1"/>
          </w:rPr>
          <w:delText>The</w:delText>
        </w:r>
      </w:del>
      <w:commentRangeEnd w:id="564"/>
      <w:r w:rsidR="00EF103D">
        <w:rPr>
          <w:rStyle w:val="CommentReference"/>
        </w:rPr>
        <w:commentReference w:id="564"/>
      </w:r>
      <w:del w:id="566" w:author="Joshua Lawrence" w:date="2024-06-21T00:38:00Z">
        <w:r w:rsidRPr="001F107F" w:rsidDel="0098682D">
          <w:rPr>
            <w:rFonts w:ascii="Helvetica" w:hAnsi="Helvetica"/>
            <w:color w:val="000000" w:themeColor="text1"/>
          </w:rPr>
          <w:delText xml:space="preserve"> alternative explanation is that those mutations that converged in some substrains and not others were already present at low frequency in wild type strains and were enriched in MV-resistant strains by natural selection following MV treatment.</w:delText>
        </w:r>
      </w:del>
      <w:del w:id="567" w:author="Joshua Lawrence" w:date="2024-06-20T23:53:00Z">
        <w:r w:rsidRPr="001F107F" w:rsidDel="005C50BC">
          <w:rPr>
            <w:rFonts w:ascii="Helvetica" w:hAnsi="Helvetica"/>
            <w:color w:val="000000" w:themeColor="text1"/>
          </w:rPr>
          <w:delText xml:space="preserve"> This argument is favoured also by the fact that we detected the same mutations as those observed following ALE to enhance acid stress and similar spontaneous MV-resistant mutants by</w:delText>
        </w:r>
        <w:r w:rsidR="00F242B1" w:rsidRPr="001F107F" w:rsidDel="005C50BC">
          <w:rPr>
            <w:rFonts w:ascii="Helvetica" w:hAnsi="Helvetica"/>
            <w:color w:val="000000" w:themeColor="text1"/>
          </w:rPr>
          <w:delText xml:space="preserve"> </w:delText>
        </w:r>
      </w:del>
      <w:customXmlDelRangeStart w:id="568" w:author="Joshua Lawrence" w:date="2024-06-20T23:53:00Z"/>
      <w:sdt>
        <w:sdtPr>
          <w:rPr>
            <w:rFonts w:ascii="Helvetica" w:hAnsi="Helvetica"/>
            <w:color w:val="000000"/>
            <w:vertAlign w:val="superscript"/>
          </w:rPr>
          <w:tag w:val="MENDELEY_CITATION_v3_eyJjaXRhdGlvbklEIjoiTUVOREVMRVlfQ0lUQVRJT05fZTJkNTNiYTUtMTFkNS00MTc5LWIxNDUtODc2NmIyOWRjMmQ3IiwicHJvcGVydGllcyI6eyJub3RlSW5kZXgiOjB9LCJpc0VkaXRlZCI6ZmFsc2UsIm1hbnVhbE92ZXJyaWRlIjp7ImlzTWFudWFsbHlPdmVycmlkZGVuIjpmYWxzZSwiY2l0ZXByb2NUZXh0IjoiPHN1cD4zMywzN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"/>
          <w:id w:val="825935460"/>
          <w:placeholder>
            <w:docPart w:val="DefaultPlaceholder_-1854013440"/>
          </w:placeholder>
        </w:sdtPr>
        <w:sdtContent>
          <w:customXmlDelRangeEnd w:id="568"/>
          <w:del w:id="569" w:author="Joshua Lawrence" w:date="2024-06-20T23:53:00Z">
            <w:r w:rsidR="008158EC" w:rsidRPr="008158EC" w:rsidDel="005C50BC">
              <w:rPr>
                <w:rFonts w:ascii="Helvetica" w:hAnsi="Helvetica"/>
                <w:color w:val="000000"/>
                <w:vertAlign w:val="superscript"/>
              </w:rPr>
              <w:delText>33,34</w:delText>
            </w:r>
          </w:del>
          <w:customXmlDelRangeStart w:id="570" w:author="Joshua Lawrence" w:date="2024-06-20T23:53:00Z"/>
        </w:sdtContent>
      </w:sdt>
      <w:customXmlDelRangeEnd w:id="570"/>
      <w:del w:id="571" w:author="Joshua Lawrence" w:date="2024-06-20T23:53:00Z">
        <w:r w:rsidRPr="001F107F" w:rsidDel="005C50BC">
          <w:rPr>
            <w:rFonts w:ascii="Helvetica" w:hAnsi="Helvetica"/>
            <w:color w:val="000000" w:themeColor="text1"/>
          </w:rPr>
          <w:delText xml:space="preserve"> </w:delText>
        </w:r>
      </w:del>
      <w:del w:id="572" w:author="Joshua Lawrence" w:date="2024-06-21T00:38:00Z">
        <w:r w:rsidRPr="001F107F" w:rsidDel="0098682D">
          <w:rPr>
            <w:rFonts w:ascii="Helvetica" w:hAnsi="Helvetica"/>
            <w:color w:val="000000" w:themeColor="text1"/>
          </w:rPr>
          <w:delText>. The variant frequency analysis performed in wild type strains (Table1) and Sanger sequencing chromatograms (add fig X) indeed confirmed that the beneficial mutations observed in MV resistant mutants were also present at low frequencies in wild type, unadapted cultures. Given that</w:delText>
        </w:r>
      </w:del>
      <w:del w:id="573" w:author="Joshua Lawrence" w:date="2024-06-20T23:59:00Z">
        <w:r w:rsidRPr="001F107F" w:rsidDel="0078078B">
          <w:rPr>
            <w:rFonts w:ascii="Helvetica" w:hAnsi="Helvetica"/>
            <w:color w:val="000000" w:themeColor="text1"/>
          </w:rPr>
          <w:delText xml:space="preserve"> genome sequencing and colony PCRs were performed on isolated, clonal colonies</w:delText>
        </w:r>
      </w:del>
      <w:del w:id="574" w:author="Joshua Lawrence" w:date="2024-06-21T00:38:00Z">
        <w:r w:rsidRPr="001F107F" w:rsidDel="0098682D">
          <w:rPr>
            <w:rFonts w:ascii="Helvetica" w:hAnsi="Helvetica"/>
            <w:color w:val="000000" w:themeColor="text1"/>
          </w:rPr>
          <w:delText>, this suggests that there are polymorphic sites in the genome of individual cells. Genome polyploidy could allow for a larger genetic “playground,” wherein certain gene copies can undergo mutations without drastically compromising overall cellular function. This redundancy may have been evolutionarily favoured, especially in changing environments where adaptability is crucial. Here for the first time we present evidence that such genomic polymorphism in clonal populations of cyanobacteria might have a biological function in enabling balancing selection mechanisms to adapt to changing environments. Further experiments using single cell genome sequencing and RNA-seq will be useful to further corroborate this mechanism.</w:delText>
        </w:r>
      </w:del>
    </w:p>
    <w:p w14:paraId="342106CC" w14:textId="69B38CEB" w:rsidR="007A68B9" w:rsidRPr="001F107F" w:rsidDel="001104F2" w:rsidRDefault="00000000" w:rsidP="007C6C97">
      <w:pPr>
        <w:pStyle w:val="BodyText"/>
        <w:jc w:val="both"/>
        <w:rPr>
          <w:del w:id="575" w:author="Joshua Lawrence" w:date="2024-06-21T00:45:00Z"/>
          <w:rFonts w:ascii="Helvetica" w:hAnsi="Helvetica"/>
          <w:color w:val="000000" w:themeColor="text1"/>
        </w:rPr>
      </w:pPr>
      <w:del w:id="576" w:author="Joshua Lawrence" w:date="2024-06-21T00:45:00Z">
        <w:r w:rsidRPr="001F107F" w:rsidDel="001104F2">
          <w:rPr>
            <w:rFonts w:ascii="Helvetica" w:hAnsi="Helvetica"/>
            <w:color w:val="000000" w:themeColor="text1"/>
          </w:rPr>
          <w:delText xml:space="preserve">After having identified that genetic mutations underlying MV resistant strains, characterisation experiments were performed to assess the trade-offs which often accompany the evolution of antibiotic resistance. All isolated MV-resistant strains showed reduced rates of oxygen evolution compared to wild types in the absence of MV. This suggests a negative impact of MV resistance on the fitness of cyanobacterial cells and explains why the observed, conditionally beneficial mutations have not fixed in wild type populations. We further employed electrochemical techniques to probe the effect of MV evolution on the </w:delText>
        </w:r>
        <w:commentRangeStart w:id="577"/>
        <w:r w:rsidRPr="001F107F" w:rsidDel="001104F2">
          <w:rPr>
            <w:rFonts w:ascii="Helvetica" w:hAnsi="Helvetica"/>
            <w:color w:val="000000" w:themeColor="text1"/>
          </w:rPr>
          <w:delText xml:space="preserve">extracellular electron transfer </w:delText>
        </w:r>
      </w:del>
      <w:commentRangeEnd w:id="577"/>
      <w:r w:rsidR="001104F2">
        <w:rPr>
          <w:rStyle w:val="CommentReference"/>
        </w:rPr>
        <w:commentReference w:id="577"/>
      </w:r>
      <w:del w:id="578" w:author="Joshua Lawrence" w:date="2024-06-21T00:45:00Z">
        <w:r w:rsidRPr="001F107F" w:rsidDel="001104F2">
          <w:rPr>
            <w:rFonts w:ascii="Helvetica" w:hAnsi="Helvetica"/>
            <w:color w:val="000000" w:themeColor="text1"/>
          </w:rPr>
          <w:delText>of cyanobacteria and to quantify MV’s transport across the cell.</w:delText>
        </w:r>
      </w:del>
    </w:p>
    <w:p w14:paraId="7CAA3A6C" w14:textId="74DC543D" w:rsidR="001829CB" w:rsidDel="001104F2" w:rsidRDefault="00000000" w:rsidP="007C6C97">
      <w:pPr>
        <w:pStyle w:val="BodyText"/>
        <w:jc w:val="both"/>
        <w:rPr>
          <w:del w:id="579" w:author="Joshua Lawrence" w:date="2024-06-21T00:46:00Z"/>
          <w:rFonts w:ascii="Helvetica" w:hAnsi="Helvetica"/>
          <w:color w:val="000000" w:themeColor="text1"/>
        </w:rPr>
      </w:pPr>
      <w:del w:id="580" w:author="Joshua Lawrence" w:date="2024-06-21T00:46:00Z">
        <w:r w:rsidRPr="001F107F" w:rsidDel="001104F2">
          <w:rPr>
            <w:rFonts w:ascii="Helvetica" w:hAnsi="Helvetica"/>
            <w:color w:val="000000" w:themeColor="text1"/>
          </w:rPr>
          <w:delText>As shown by chronoamperometries in the presence of MV</w:delText>
        </w:r>
        <w:r w:rsidR="00D535CE" w:rsidDel="001104F2">
          <w:rPr>
            <w:rFonts w:ascii="Helvetica" w:hAnsi="Helvetica"/>
            <w:color w:val="000000" w:themeColor="text1"/>
          </w:rPr>
          <w:delText xml:space="preserve">, </w:delText>
        </w:r>
        <w:r w:rsidRPr="001F107F" w:rsidDel="001104F2">
          <w:rPr>
            <w:rFonts w:ascii="Helvetica" w:hAnsi="Helvetica"/>
            <w:color w:val="000000" w:themeColor="text1"/>
          </w:rPr>
          <w:delText>MV dramatically increased the photocurrent, confirming its role in accepting intracellular photosynthetic electrons to reduce extracellular electrodes. However</w:delText>
        </w:r>
        <w:r w:rsidR="000E2331" w:rsidRPr="001F107F" w:rsidDel="001104F2">
          <w:rPr>
            <w:rFonts w:ascii="Helvetica" w:hAnsi="Helvetica"/>
            <w:color w:val="000000" w:themeColor="text1"/>
          </w:rPr>
          <w:delText>,</w:delText>
        </w:r>
        <w:r w:rsidRPr="001F107F" w:rsidDel="001104F2">
          <w:rPr>
            <w:rFonts w:ascii="Helvetica" w:hAnsi="Helvetica"/>
            <w:color w:val="000000" w:themeColor="text1"/>
          </w:rPr>
          <w:delText xml:space="preserve"> such large photocurrent were short lived and the biofilms adhered to the electrodes were bleached, suggesting that extracting electrons from PSI with MV inevitably leads to ROS production and cell death. On the contrary with the exception of strains mvR1-2-3 (see Supp.Fig.5), MV-resistant strains in the presence of MV displayed similar photocurrents than those observed in its absence and remained viable at the end of the experiment. This </w:delText>
        </w:r>
        <w:r w:rsidR="001829CB" w:rsidDel="001104F2">
          <w:rPr>
            <w:rFonts w:ascii="Helvetica" w:hAnsi="Helvetica"/>
            <w:color w:val="000000" w:themeColor="text1"/>
          </w:rPr>
          <w:delText>indicates</w:delText>
        </w:r>
        <w:r w:rsidRPr="001F107F" w:rsidDel="001104F2">
          <w:rPr>
            <w:rFonts w:ascii="Helvetica" w:hAnsi="Helvetica"/>
            <w:color w:val="000000" w:themeColor="text1"/>
          </w:rPr>
          <w:delText xml:space="preserve"> that MV-resistant strains of </w:delText>
        </w:r>
        <w:r w:rsidRPr="001F107F" w:rsidDel="001104F2">
          <w:rPr>
            <w:rFonts w:ascii="Helvetica" w:hAnsi="Helvetica"/>
            <w:i/>
            <w:iCs/>
            <w:color w:val="000000" w:themeColor="text1"/>
          </w:rPr>
          <w:delText>Synechocystis</w:delText>
        </w:r>
        <w:r w:rsidRPr="001F107F" w:rsidDel="001104F2">
          <w:rPr>
            <w:rFonts w:ascii="Helvetica" w:hAnsi="Helvetica"/>
            <w:color w:val="000000" w:themeColor="text1"/>
          </w:rPr>
          <w:delText xml:space="preserve"> achieve resistance primarily by abolishing intracellular accumulation of MV or by inhibiting its redox activity (e.g. by chemical degradation). Cyclic voltammetries performed on the supernatant of cultures after 4 or 15 hours post MV treatment indicated that the extracellular concentration of MV in MV-resistant cultures remains unchanged over time, whereas it declines (as MV penetrates intracellularly) in wild types. This finding provides direct evidence that is the reduction of intracellular MV accumulation the mode of resistance, corroborating the genomic observation, This is a double-edged sword. On one hand, these strains can survive in MV-rich environments, which is advantageous for their ecological competitiveness and potential biotechnological applications. On the other hand, the very mechanism that confers resistance— the prevention of intracellular MV accumulation—negates the utility of MV as a redox mediator for these strains. In essence, if MV cannot accumulate intracellularly, it cannot serve its role in shuttling electrons from intracellular metabolic pathways to the electrode. This means that while MV-resistant strains can survive in environments where MV is present, they cannot benefit from the enhancement of photocurrents that MV typically </w:delText>
        </w:r>
        <w:commentRangeStart w:id="581"/>
        <w:r w:rsidRPr="001F107F" w:rsidDel="001104F2">
          <w:rPr>
            <w:rFonts w:ascii="Helvetica" w:hAnsi="Helvetica"/>
            <w:color w:val="000000" w:themeColor="text1"/>
          </w:rPr>
          <w:delText>offers</w:delText>
        </w:r>
      </w:del>
      <w:commentRangeEnd w:id="581"/>
      <w:r w:rsidR="001104F2">
        <w:rPr>
          <w:rStyle w:val="CommentReference"/>
        </w:rPr>
        <w:commentReference w:id="581"/>
      </w:r>
      <w:del w:id="582" w:author="Joshua Lawrence" w:date="2024-06-21T00:46:00Z">
        <w:r w:rsidRPr="001F107F" w:rsidDel="001104F2">
          <w:rPr>
            <w:rFonts w:ascii="Helvetica" w:hAnsi="Helvetica"/>
            <w:color w:val="000000" w:themeColor="text1"/>
          </w:rPr>
          <w:delText>.</w:delText>
        </w:r>
      </w:del>
    </w:p>
    <w:p w14:paraId="315CCCA8" w14:textId="77777777" w:rsidR="00D535CE" w:rsidRDefault="00D535CE" w:rsidP="007C6C97">
      <w:pPr>
        <w:pStyle w:val="BodyText"/>
        <w:jc w:val="both"/>
        <w:rPr>
          <w:rFonts w:ascii="Helvetica" w:hAnsi="Helvetica"/>
          <w:color w:val="000000" w:themeColor="text1"/>
        </w:rPr>
      </w:pPr>
    </w:p>
    <w:p w14:paraId="796794D2" w14:textId="1098F3B6" w:rsidR="007A68B9" w:rsidRPr="001F107F" w:rsidDel="001104F2" w:rsidRDefault="001829CB" w:rsidP="007C6C97">
      <w:pPr>
        <w:pStyle w:val="BodyText"/>
        <w:jc w:val="both"/>
        <w:rPr>
          <w:del w:id="583" w:author="Joshua Lawrence" w:date="2024-06-21T00:48:00Z"/>
          <w:rFonts w:ascii="Helvetica" w:hAnsi="Helvetica"/>
          <w:color w:val="000000" w:themeColor="text1"/>
        </w:rPr>
      </w:pPr>
      <w:commentRangeStart w:id="584"/>
      <w:del w:id="585" w:author="Joshua Lawrence" w:date="2024-06-21T00:48:00Z">
        <w:r w:rsidDel="001104F2">
          <w:rPr>
            <w:rFonts w:ascii="Helvetica" w:hAnsi="Helvetica"/>
            <w:color w:val="000000" w:themeColor="text1"/>
          </w:rPr>
          <w:delText>The</w:delText>
        </w:r>
        <w:r w:rsidRPr="001F107F" w:rsidDel="001104F2">
          <w:rPr>
            <w:rFonts w:ascii="Helvetica" w:hAnsi="Helvetica"/>
            <w:color w:val="000000" w:themeColor="text1"/>
          </w:rPr>
          <w:delText xml:space="preserve"> MV-resistant strains isolated in this study might be useful for future biotechnological applications. For example</w:delText>
        </w:r>
      </w:del>
      <w:commentRangeEnd w:id="584"/>
      <w:r w:rsidR="001104F2">
        <w:rPr>
          <w:rStyle w:val="CommentReference"/>
        </w:rPr>
        <w:commentReference w:id="584"/>
      </w:r>
      <w:del w:id="586" w:author="Joshua Lawrence" w:date="2024-06-21T00:48:00Z">
        <w:r w:rsidRPr="001F107F" w:rsidDel="001104F2">
          <w:rPr>
            <w:rFonts w:ascii="Helvetica" w:hAnsi="Helvetica"/>
            <w:color w:val="000000" w:themeColor="text1"/>
          </w:rPr>
          <w:delText xml:space="preserve">, MV-resistant strains could be used in co-culture based bioelectrochemical devices in which cyanobacteria provide sugars to electroactive heterotrophic bacteria in the same </w:delText>
        </w:r>
        <w:r w:rsidR="007418A1" w:rsidRPr="001F107F" w:rsidDel="001104F2">
          <w:rPr>
            <w:rFonts w:ascii="Helvetica" w:hAnsi="Helvetica"/>
            <w:color w:val="000000" w:themeColor="text1"/>
          </w:rPr>
          <w:delText>chamber,</w:delText>
        </w:r>
        <w:r w:rsidRPr="001F107F" w:rsidDel="001104F2">
          <w:rPr>
            <w:rFonts w:ascii="Helvetica" w:hAnsi="Helvetica"/>
            <w:color w:val="000000" w:themeColor="text1"/>
          </w:rPr>
          <w:delText xml:space="preserve"> where MV could be added as a redox mediator to enhance the performance without compromising the photosynthetic activity of the primary producers. In addition, MV can be employed as an electron mediator to supply external electrons for the turnover of intracellular nitrogenase in bioelectrochemical devices containing </w:delText>
        </w:r>
        <w:r w:rsidRPr="001F107F" w:rsidDel="001104F2">
          <w:rPr>
            <w:rFonts w:ascii="Helvetica" w:hAnsi="Helvetica"/>
            <w:i/>
            <w:iCs/>
            <w:color w:val="000000" w:themeColor="text1"/>
          </w:rPr>
          <w:delText>Synechococcus elongatus</w:delText>
        </w:r>
        <w:r w:rsidRPr="001F107F" w:rsidDel="001104F2">
          <w:rPr>
            <w:rFonts w:ascii="Helvetica" w:hAnsi="Helvetica"/>
            <w:color w:val="000000" w:themeColor="text1"/>
          </w:rPr>
          <w:delText xml:space="preserve"> PCC 7942 for bioelectrochemical nitrogen fixation. However, MV toxicity was reported as a limiting factor and, based on these findings exposure to MV will inevitably lead to reduction of intracellular MV and thus MV-mediated nitrogenase turnover after long-term operation of such devices. Expression of MV-resistant genes like the mutated slr1174 protein driven under a promoter specific to photosynthetically active cells and not within heterocysts could allow to introduce MV in cultures of filamentous diazotrophic cyanobacteria. The cells could still perform photosynthesis being resistant to MV, but MV could shuttle into heterocysts cells, which are anaerobic, to significantly enhance biological nitrogen</w:delText>
        </w:r>
        <w:r w:rsidR="00D12E37" w:rsidDel="001104F2">
          <w:rPr>
            <w:rFonts w:ascii="Helvetica" w:hAnsi="Helvetica"/>
            <w:color w:val="000000" w:themeColor="text1"/>
          </w:rPr>
          <w:delText xml:space="preserve">. </w:delText>
        </w:r>
        <w:r w:rsidRPr="001F107F" w:rsidDel="001104F2">
          <w:rPr>
            <w:rFonts w:ascii="Helvetica" w:hAnsi="Helvetica"/>
            <w:color w:val="000000" w:themeColor="text1"/>
          </w:rPr>
          <w:delText>Future work should also determine whether enhanced efflux of methyl viologen as displayed by the strains isolated here, also leads to enhanced efflux of additional compounds in a generalised way. If so, this approach would be beneficial to enhance the secretion of target compounds for photobioproduction.</w:delText>
        </w:r>
      </w:del>
    </w:p>
    <w:p w14:paraId="15C53A9F" w14:textId="77777777" w:rsidR="007A68B9" w:rsidRPr="001F107F" w:rsidRDefault="00000000" w:rsidP="007C6C97">
      <w:pPr>
        <w:pStyle w:val="Heading1"/>
        <w:jc w:val="both"/>
        <w:rPr>
          <w:rFonts w:ascii="Helvetica" w:hAnsi="Helvetica"/>
          <w:color w:val="000000" w:themeColor="text1"/>
        </w:rPr>
      </w:pPr>
      <w:bookmarkStart w:id="587" w:name="methods"/>
      <w:bookmarkEnd w:id="304"/>
      <w:r w:rsidRPr="001F107F">
        <w:rPr>
          <w:rFonts w:ascii="Helvetica" w:hAnsi="Helvetica"/>
          <w:color w:val="000000" w:themeColor="text1"/>
        </w:rPr>
        <w:t>Methods</w:t>
      </w:r>
    </w:p>
    <w:p w14:paraId="4A66A2AE" w14:textId="77777777" w:rsidR="007A68B9" w:rsidRPr="001F107F" w:rsidRDefault="00000000" w:rsidP="007C6C97">
      <w:pPr>
        <w:pStyle w:val="Heading2"/>
        <w:jc w:val="both"/>
        <w:rPr>
          <w:rFonts w:ascii="Helvetica" w:hAnsi="Helvetica"/>
          <w:color w:val="000000" w:themeColor="text1"/>
        </w:rPr>
      </w:pPr>
      <w:bookmarkStart w:id="588" w:name="strains-and-growth-conditions"/>
      <w:r w:rsidRPr="001F107F">
        <w:rPr>
          <w:rFonts w:ascii="Helvetica" w:hAnsi="Helvetica"/>
          <w:color w:val="000000" w:themeColor="text1"/>
        </w:rPr>
        <w:t>Strains and Growth Conditions</w:t>
      </w:r>
    </w:p>
    <w:p w14:paraId="5E7BBA89" w14:textId="55A30870" w:rsidR="007A68B9" w:rsidRPr="001F107F" w:rsidRDefault="00000000" w:rsidP="007C6C97">
      <w:pPr>
        <w:pStyle w:val="FirstParagraph"/>
        <w:jc w:val="both"/>
        <w:rPr>
          <w:rFonts w:ascii="Helvetica" w:hAnsi="Helvetica"/>
          <w:color w:val="000000" w:themeColor="text1"/>
        </w:rPr>
      </w:pPr>
      <w:r w:rsidRPr="001F107F">
        <w:rPr>
          <w:rFonts w:ascii="Helvetica" w:hAnsi="Helvetica"/>
          <w:color w:val="000000" w:themeColor="text1"/>
        </w:rPr>
        <w:t xml:space="preserve">During this study two </w:t>
      </w:r>
      <w:proofErr w:type="spellStart"/>
      <w:r w:rsidRPr="001F107F">
        <w:rPr>
          <w:rFonts w:ascii="Helvetica" w:hAnsi="Helvetica"/>
          <w:color w:val="000000" w:themeColor="text1"/>
        </w:rPr>
        <w:t>labtypes</w:t>
      </w:r>
      <w:proofErr w:type="spellEnd"/>
      <w:r w:rsidRPr="001F107F">
        <w:rPr>
          <w:rFonts w:ascii="Helvetica" w:hAnsi="Helvetica"/>
          <w:color w:val="000000" w:themeColor="text1"/>
        </w:rPr>
        <w:t xml:space="preserve"> of the model cyanobacterium </w:t>
      </w:r>
      <w:r w:rsidRPr="001F107F">
        <w:rPr>
          <w:rFonts w:ascii="Helvetica" w:hAnsi="Helvetica"/>
          <w:i/>
          <w:iCs/>
          <w:color w:val="000000" w:themeColor="text1"/>
        </w:rPr>
        <w:t>Synechocystis</w:t>
      </w:r>
      <w:r w:rsidRPr="001F107F">
        <w:rPr>
          <w:rFonts w:ascii="Helvetica" w:hAnsi="Helvetica"/>
          <w:color w:val="000000" w:themeColor="text1"/>
        </w:rPr>
        <w:t xml:space="preserve"> sp. PCC 6803 were used. The “Howe”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is a non-motile and glucose tolerant derivative of the GT-Kazusa strain that was maintained in the laboratory of Professor. Christopher J. Howe (University of Cambridge, UK). The “Nixon” type is a glucose tolerant and motile </w:t>
      </w:r>
      <w:proofErr w:type="spellStart"/>
      <w:r w:rsidRPr="001F107F">
        <w:rPr>
          <w:rFonts w:ascii="Helvetica" w:hAnsi="Helvetica"/>
          <w:color w:val="000000" w:themeColor="text1"/>
        </w:rPr>
        <w:t>substrain</w:t>
      </w:r>
      <w:proofErr w:type="spellEnd"/>
      <w:r w:rsidRPr="001F107F">
        <w:rPr>
          <w:rFonts w:ascii="Helvetica" w:hAnsi="Helvetica"/>
          <w:color w:val="000000" w:themeColor="text1"/>
        </w:rPr>
        <w:t xml:space="preserve"> that was originally a kind gift from the laboratory of Peter J. Nixon at (Imperial College London, U.K.). Cryopreserved stocks of both cultures were streaked onto BG11 Petri dishes containing 1.5% of agar. Single colonies appeared after approximately 14 days following incubation at 30C under white light illumination (100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xml:space="preserve">). For growth curve experiments showing spontaneous evolution of MV resistance, individual colonies from the same plate were inoculated into 40 mL of BG11 medium into 50 mL Nunc flasks. Cell growth was monitored by quantifying the optical density at 750 nm using a UV-Vis Spectrophotometer (Shimadzu) using BG11 as a blank. To prevent cross-contamination, </w:t>
      </w:r>
      <w:r w:rsidRPr="001F107F">
        <w:rPr>
          <w:rFonts w:ascii="Helvetica" w:hAnsi="Helvetica"/>
          <w:color w:val="000000" w:themeColor="text1"/>
        </w:rPr>
        <w:lastRenderedPageBreak/>
        <w:t xml:space="preserve">measurements were taken directly from the flask instead of a cuvette, allowing to maintain sterility throughout the whole period of the growth curve. MV stock solution were prepared by dissolving methyl viologen dichloride hydrate powder (Sigma) into autoclaved deionised water at a stock concentration of 6 </w:t>
      </w:r>
      <w:proofErr w:type="spellStart"/>
      <w:r w:rsidRPr="001F107F">
        <w:rPr>
          <w:rFonts w:ascii="Helvetica" w:hAnsi="Helvetica"/>
          <w:color w:val="000000" w:themeColor="text1"/>
        </w:rPr>
        <w:t>mM.</w:t>
      </w:r>
      <w:proofErr w:type="spellEnd"/>
      <w:r w:rsidRPr="001F107F">
        <w:rPr>
          <w:rFonts w:ascii="Helvetica" w:hAnsi="Helvetica"/>
          <w:color w:val="000000" w:themeColor="text1"/>
        </w:rPr>
        <w:t xml:space="preserve"> The solution was filter-sterilised using a 0.22 um filter and stored at -20C. For the growth curve in Figure 1 where different concentrations of MV were added into cultures, 1000x stock solution for each tested working concentrations were prepared in order to add the same volume of liquid in all conditions. The same volume of sterilised water was added for negative control conditions containing no methyl viologen. After resistant cultures appeared following MV treatment, these were spotted on BG11 plates (without MV) to isolate individual colonies, which were then inoculated in BG11 (no MV) prior to genome sequences. Parallelly, they were also inoculated on BG11 + 6 </w:t>
      </w:r>
      <w:proofErr w:type="spellStart"/>
      <w:r w:rsidRPr="001F107F">
        <w:rPr>
          <w:rFonts w:ascii="Helvetica" w:hAnsi="Helvetica"/>
          <w:color w:val="000000" w:themeColor="text1"/>
        </w:rPr>
        <w:t>uM</w:t>
      </w:r>
      <w:proofErr w:type="spellEnd"/>
      <w:r w:rsidRPr="001F107F">
        <w:rPr>
          <w:rFonts w:ascii="Helvetica" w:hAnsi="Helvetica"/>
          <w:color w:val="000000" w:themeColor="text1"/>
        </w:rPr>
        <w:t xml:space="preserve"> MV and spotted on MV containing plates to confirm that the resistance was maintained following growth in the absence of MV.</w:t>
      </w:r>
    </w:p>
    <w:p w14:paraId="4BB004FE" w14:textId="77777777" w:rsidR="007A68B9" w:rsidRPr="001F107F" w:rsidRDefault="00000000" w:rsidP="007C6C97">
      <w:pPr>
        <w:pStyle w:val="Heading2"/>
        <w:jc w:val="both"/>
        <w:rPr>
          <w:rFonts w:ascii="Helvetica" w:hAnsi="Helvetica"/>
          <w:color w:val="000000" w:themeColor="text1"/>
        </w:rPr>
      </w:pPr>
      <w:bookmarkStart w:id="589" w:name="genome-sequencing-and-analysis"/>
      <w:bookmarkEnd w:id="588"/>
      <w:r w:rsidRPr="001F107F">
        <w:rPr>
          <w:rFonts w:ascii="Helvetica" w:hAnsi="Helvetica"/>
          <w:color w:val="000000" w:themeColor="text1"/>
        </w:rPr>
        <w:t>Genome Sequencing and Analysis</w:t>
      </w:r>
    </w:p>
    <w:p w14:paraId="3ABC5B57" w14:textId="4C19EE41" w:rsidR="007A68B9" w:rsidRPr="001F107F" w:rsidRDefault="00000000" w:rsidP="007C6C97">
      <w:pPr>
        <w:pStyle w:val="FirstParagraph"/>
        <w:jc w:val="both"/>
        <w:rPr>
          <w:rFonts w:ascii="Helvetica" w:hAnsi="Helvetica"/>
          <w:color w:val="000000" w:themeColor="text1"/>
        </w:rPr>
      </w:pPr>
      <w:r w:rsidRPr="001F107F">
        <w:rPr>
          <w:rFonts w:ascii="Helvetica" w:hAnsi="Helvetica"/>
          <w:color w:val="000000" w:themeColor="text1"/>
        </w:rPr>
        <w:t xml:space="preserve">For genome purification, </w:t>
      </w:r>
      <w:r w:rsidRPr="001F107F">
        <w:rPr>
          <w:rFonts w:ascii="Helvetica" w:hAnsi="Helvetica"/>
          <w:i/>
          <w:iCs/>
          <w:color w:val="000000" w:themeColor="text1"/>
        </w:rPr>
        <w:t>Synechocystis</w:t>
      </w:r>
      <w:r w:rsidRPr="001F107F">
        <w:rPr>
          <w:rFonts w:ascii="Helvetica" w:hAnsi="Helvetica"/>
          <w:color w:val="000000" w:themeColor="text1"/>
        </w:rPr>
        <w:t xml:space="preserve"> cultures inoculated from single colonies were grown </w:t>
      </w:r>
      <w:proofErr w:type="spellStart"/>
      <w:r w:rsidRPr="001F107F">
        <w:rPr>
          <w:rFonts w:ascii="Helvetica" w:hAnsi="Helvetica"/>
          <w:color w:val="000000" w:themeColor="text1"/>
        </w:rPr>
        <w:t>photoautotrophically</w:t>
      </w:r>
      <w:proofErr w:type="spellEnd"/>
      <w:r w:rsidRPr="001F107F">
        <w:rPr>
          <w:rFonts w:ascii="Helvetica" w:hAnsi="Helvetica"/>
          <w:color w:val="000000" w:themeColor="text1"/>
        </w:rPr>
        <w:t xml:space="preserve"> (40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until an OD750 of 1, and then harvested at 5000 rpm for 5 minutes. The volume of culture to pellet was calculated to obtain a total chlorophyll A mass of 40 ug, calculated according to the equation: [</w:t>
      </w:r>
      <w:proofErr w:type="spellStart"/>
      <w:r w:rsidRPr="001F107F">
        <w:rPr>
          <w:rFonts w:ascii="Helvetica" w:hAnsi="Helvetica"/>
          <w:color w:val="000000" w:themeColor="text1"/>
        </w:rPr>
        <w:t>chlA</w:t>
      </w:r>
      <w:proofErr w:type="spellEnd"/>
      <w:r w:rsidRPr="001F107F">
        <w:rPr>
          <w:rFonts w:ascii="Helvetica" w:hAnsi="Helvetica"/>
          <w:color w:val="000000" w:themeColor="text1"/>
        </w:rPr>
        <w:t>] (mg/</w:t>
      </w:r>
      <w:proofErr w:type="gramStart"/>
      <w:r w:rsidRPr="001F107F">
        <w:rPr>
          <w:rFonts w:ascii="Helvetica" w:hAnsi="Helvetica"/>
          <w:color w:val="000000" w:themeColor="text1"/>
        </w:rPr>
        <w:t>ml)=</w:t>
      </w:r>
      <w:proofErr w:type="gramEnd"/>
      <w:r w:rsidRPr="001F107F">
        <w:rPr>
          <w:rFonts w:ascii="Helvetica" w:hAnsi="Helvetica"/>
          <w:color w:val="000000" w:themeColor="text1"/>
        </w:rPr>
        <w:t xml:space="preserve">(OD680-OD750)x10.854 </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z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8158EC" w:rsidRPr="008158EC">
            <w:rPr>
              <w:rFonts w:ascii="Helvetica" w:hAnsi="Helvetica"/>
              <w:color w:val="000000"/>
              <w:vertAlign w:val="superscript"/>
            </w:rPr>
            <w:t>35</w:t>
          </w:r>
        </w:sdtContent>
      </w:sdt>
      <w:r w:rsidRPr="001F107F">
        <w:rPr>
          <w:rFonts w:ascii="Helvetica" w:hAnsi="Helvetica"/>
          <w:color w:val="000000" w:themeColor="text1"/>
        </w:rPr>
        <w:t xml:space="preserve">. The supernatant was then discarded, and the pellet was resuspended in 170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freshly prepared Smoker B buffer, containing 50 mM Tris/Cl (pH 8), 50 mM EDTA, 1 % (v/v) Triton, X-100, 20 mg/mL lysozyme and 30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RNase ([stock]=12 mg/mL). This pre-lysis mixture was incubated at 37</w:t>
      </w:r>
      <w:r w:rsidRPr="001F107F">
        <w:rPr>
          <w:rFonts w:ascii="Times New Roman" w:hAnsi="Times New Roman" w:cs="Times New Roman"/>
          <w:color w:val="000000" w:themeColor="text1"/>
        </w:rPr>
        <w:t>◦</w:t>
      </w:r>
      <w:r w:rsidRPr="001F107F">
        <w:rPr>
          <w:rFonts w:ascii="Helvetica" w:hAnsi="Helvetica"/>
          <w:color w:val="000000" w:themeColor="text1"/>
        </w:rPr>
        <w:t xml:space="preserve">C for 1 hour. Following this, the tubes were vigorously vortexed and 20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Proteinase K ([stock]= 20 mg/mL) was introduced to the solution. Another round of incubation was then carried out at 56</w:t>
      </w:r>
      <w:r w:rsidRPr="001F107F">
        <w:rPr>
          <w:rFonts w:ascii="Times New Roman" w:hAnsi="Times New Roman" w:cs="Times New Roman"/>
          <w:color w:val="000000" w:themeColor="text1"/>
        </w:rPr>
        <w:t>◦</w:t>
      </w:r>
      <w:r w:rsidRPr="001F107F">
        <w:rPr>
          <w:rFonts w:ascii="Helvetica" w:hAnsi="Helvetica"/>
          <w:color w:val="000000" w:themeColor="text1"/>
        </w:rPr>
        <w:t xml:space="preserve">C for one hour. To further homogenize the sample, glass beads were added to the solution, which was then subjected to bead beating for 5 cycles of 1 min each. In between each cycle, the tubes were cooled down on ice for 1 min. After bead beating, the mixture was centrifuged at 5000 rpm for 5 minutes. This supernatant was then carefully transferred to a </w:t>
      </w:r>
      <w:proofErr w:type="spellStart"/>
      <w:r w:rsidRPr="001F107F">
        <w:rPr>
          <w:rFonts w:ascii="Helvetica" w:hAnsi="Helvetica"/>
          <w:color w:val="000000" w:themeColor="text1"/>
        </w:rPr>
        <w:t>NucleoSpin</w:t>
      </w:r>
      <w:proofErr w:type="spellEnd"/>
      <w:r w:rsidRPr="001F107F">
        <w:rPr>
          <w:rFonts w:ascii="Helvetica" w:hAnsi="Helvetica"/>
          <w:color w:val="000000" w:themeColor="text1"/>
        </w:rPr>
        <w:t xml:space="preserve"> Tissue silica column and purification was performed according to the manufacturer instruction (</w:t>
      </w:r>
      <w:proofErr w:type="spellStart"/>
      <w:r w:rsidRPr="001F107F">
        <w:rPr>
          <w:rFonts w:ascii="Helvetica" w:hAnsi="Helvetica"/>
          <w:color w:val="000000" w:themeColor="text1"/>
        </w:rPr>
        <w:t>Macherey</w:t>
      </w:r>
      <w:proofErr w:type="spellEnd"/>
      <w:r w:rsidRPr="001F107F">
        <w:rPr>
          <w:rFonts w:ascii="Helvetica" w:hAnsi="Helvetica"/>
          <w:color w:val="000000" w:themeColor="text1"/>
        </w:rPr>
        <w:t xml:space="preserve">-Nagel). The gDNA was then eluted by adding 50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pre-equilibrated (70</w:t>
      </w:r>
      <w:r w:rsidRPr="001F107F">
        <w:rPr>
          <w:rFonts w:ascii="Times New Roman" w:hAnsi="Times New Roman" w:cs="Times New Roman"/>
          <w:color w:val="000000" w:themeColor="text1"/>
        </w:rPr>
        <w:t>◦</w:t>
      </w:r>
      <w:r w:rsidRPr="001F107F">
        <w:rPr>
          <w:rFonts w:ascii="Helvetica" w:hAnsi="Helvetica"/>
          <w:color w:val="000000" w:themeColor="text1"/>
        </w:rPr>
        <w:t xml:space="preserve">C) EDTA-free elution buffer to the column, allowing it to sit for 3 minutes, and then centrifuging at 11000 rpm for 1 minute. A subsequent addition of 50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elution buffer was performed, followed by a 3-minute waiting period, and a final spin down to collect highly pure and concentrated gDNA. The concentration of purified gDNA was quantified using a nanodrop and its integrity assessed by gel electrophoresis. Library preparation and genome sequencing was performed by </w:t>
      </w:r>
      <w:proofErr w:type="spellStart"/>
      <w:r w:rsidRPr="001F107F">
        <w:rPr>
          <w:rFonts w:ascii="Helvetica" w:hAnsi="Helvetica"/>
          <w:color w:val="000000" w:themeColor="text1"/>
        </w:rPr>
        <w:t>Novogene</w:t>
      </w:r>
      <w:proofErr w:type="spellEnd"/>
      <w:r w:rsidRPr="001F107F">
        <w:rPr>
          <w:rFonts w:ascii="Helvetica" w:hAnsi="Helvetica"/>
          <w:color w:val="000000" w:themeColor="text1"/>
        </w:rPr>
        <w:t xml:space="preserve"> (UK) using Illumina PE150 technology. Results from genome extraction and QC reports are available in the supplementary information. The resulting raw reads were paired and trimmed using </w:t>
      </w:r>
      <w:proofErr w:type="spellStart"/>
      <w:r w:rsidRPr="001F107F">
        <w:rPr>
          <w:rFonts w:ascii="Helvetica" w:hAnsi="Helvetica"/>
          <w:color w:val="000000" w:themeColor="text1"/>
        </w:rPr>
        <w:t>BBDuk</w:t>
      </w:r>
      <w:proofErr w:type="spellEnd"/>
      <w:r w:rsidRPr="001F107F">
        <w:rPr>
          <w:rFonts w:ascii="Helvetica" w:hAnsi="Helvetica"/>
          <w:color w:val="000000" w:themeColor="text1"/>
        </w:rPr>
        <w:t xml:space="preserve"> and aligned to various reference genomes using bowtie2. Variant analysis was performed in </w:t>
      </w:r>
      <w:proofErr w:type="spellStart"/>
      <w:r w:rsidRPr="001F107F">
        <w:rPr>
          <w:rFonts w:ascii="Helvetica" w:hAnsi="Helvetica"/>
          <w:color w:val="000000" w:themeColor="text1"/>
        </w:rPr>
        <w:t>Geneious</w:t>
      </w:r>
      <w:proofErr w:type="spellEnd"/>
      <w:r w:rsidRPr="001F107F">
        <w:rPr>
          <w:rFonts w:ascii="Helvetica" w:hAnsi="Helvetica"/>
          <w:color w:val="000000" w:themeColor="text1"/>
        </w:rPr>
        <w:t xml:space="preserve"> and mutations were filtered and analysed using custom python scripts (scripts and all datasets available in SI).</w:t>
      </w:r>
    </w:p>
    <w:p w14:paraId="7667CB73" w14:textId="66DCC866" w:rsidR="00F242B1" w:rsidRPr="00EE472A" w:rsidRDefault="00000000" w:rsidP="00EE472A">
      <w:pPr>
        <w:pStyle w:val="FirstParagraph"/>
        <w:jc w:val="both"/>
        <w:rPr>
          <w:rFonts w:ascii="Helvetica" w:hAnsi="Helvetica"/>
          <w:color w:val="000000" w:themeColor="text1"/>
        </w:rPr>
      </w:pPr>
      <w:bookmarkStart w:id="590" w:name="Xa3eeffdc0542010d03d5926a5bca4c050d7e2ac"/>
      <w:bookmarkEnd w:id="589"/>
      <w:r w:rsidRPr="001F107F">
        <w:rPr>
          <w:rFonts w:ascii="Helvetica" w:hAnsi="Helvetica"/>
          <w:color w:val="000000" w:themeColor="text1"/>
        </w:rPr>
        <w:lastRenderedPageBreak/>
        <w:t>Photosynthetic oxygen evolution rates and respiration rates were determined on 2 mL cell cultures at a concentration of 4 nmol chlorophyll mL−1 harvested at an OD750 of 0.5 using a Clark-type oxygen electrode system (</w:t>
      </w:r>
      <w:proofErr w:type="spellStart"/>
      <w:r w:rsidRPr="001F107F">
        <w:rPr>
          <w:rFonts w:ascii="Helvetica" w:hAnsi="Helvetica"/>
          <w:color w:val="000000" w:themeColor="text1"/>
        </w:rPr>
        <w:t>Oxyview</w:t>
      </w:r>
      <w:proofErr w:type="spellEnd"/>
      <w:r w:rsidRPr="001F107F">
        <w:rPr>
          <w:rFonts w:ascii="Helvetica" w:hAnsi="Helvetica"/>
          <w:color w:val="000000" w:themeColor="text1"/>
        </w:rPr>
        <w:t xml:space="preserve">, </w:t>
      </w:r>
      <w:proofErr w:type="spellStart"/>
      <w:r w:rsidRPr="001F107F">
        <w:rPr>
          <w:rFonts w:ascii="Helvetica" w:hAnsi="Helvetica"/>
          <w:color w:val="000000" w:themeColor="text1"/>
        </w:rPr>
        <w:t>Hansatech</w:t>
      </w:r>
      <w:proofErr w:type="spellEnd"/>
      <w:r w:rsidRPr="001F107F">
        <w:rPr>
          <w:rFonts w:ascii="Helvetica" w:hAnsi="Helvetica"/>
          <w:color w:val="000000" w:themeColor="text1"/>
        </w:rPr>
        <w:t xml:space="preserve">) maintained at 30°C. Following dark adaptation (30 min), oxygen-exchange rates were recorded for 15 min at increasing light intensities (10, 25, 60, 150, 350, 900, and 2,000 µmol photons m−2 s−1) using two 9W white LED bars (RS components, 786-8979). Each light period was followed immediately by 15 min in darkness to calculate the respiration rates. The respiration rate following illumination at each light intensity was subtracted to estimate the net rate of photosynthetic oxygen evolution, accounting for oxygen uptake under illumination. To quantify the electrogenic activities of the strains, chronoamperometric measurements were undertaken at an oxidative electrode bias potential of 0.3 V vs Ag/AgCl reference electrodes (BASI) using a MultiEmStat4 </w:t>
      </w:r>
      <w:proofErr w:type="spellStart"/>
      <w:r w:rsidRPr="001F107F">
        <w:rPr>
          <w:rFonts w:ascii="Helvetica" w:hAnsi="Helvetica"/>
          <w:color w:val="000000" w:themeColor="text1"/>
        </w:rPr>
        <w:t>potentiostat</w:t>
      </w:r>
      <w:proofErr w:type="spellEnd"/>
      <w:r w:rsidRPr="001F107F">
        <w:rPr>
          <w:rFonts w:ascii="Helvetica" w:hAnsi="Helvetica"/>
          <w:color w:val="000000" w:themeColor="text1"/>
        </w:rPr>
        <w:t xml:space="preserve">. These measurements were conducted on custom made flat photoelectrochemical cells containing indium tin oxide (ITO)-coated PET electrodes, open air platinum-coated carbon cloth cathodes, under alternating light (100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xml:space="preserve">) and dark periods lasting two hours each. For each experiment, cultures containing a total of 250 </w:t>
      </w:r>
      <w:proofErr w:type="spellStart"/>
      <w:r w:rsidRPr="001F107F">
        <w:rPr>
          <w:rFonts w:ascii="Helvetica" w:hAnsi="Helvetica"/>
          <w:color w:val="000000" w:themeColor="text1"/>
        </w:rPr>
        <w:t>nmoles</w:t>
      </w:r>
      <w:proofErr w:type="spellEnd"/>
      <w:r w:rsidRPr="001F107F">
        <w:rPr>
          <w:rFonts w:ascii="Helvetica" w:hAnsi="Helvetica"/>
          <w:color w:val="000000" w:themeColor="text1"/>
        </w:rPr>
        <w:t xml:space="preserve"> of </w:t>
      </w:r>
      <w:proofErr w:type="spellStart"/>
      <w:r w:rsidRPr="001F107F">
        <w:rPr>
          <w:rFonts w:ascii="Helvetica" w:hAnsi="Helvetica"/>
          <w:color w:val="000000" w:themeColor="text1"/>
        </w:rPr>
        <w:t>chlA</w:t>
      </w:r>
      <w:proofErr w:type="spellEnd"/>
      <w:r w:rsidRPr="001F107F">
        <w:rPr>
          <w:rFonts w:ascii="Helvetica" w:hAnsi="Helvetica"/>
          <w:color w:val="000000" w:themeColor="text1"/>
        </w:rPr>
        <w:t xml:space="preserve"> were pelleted, washed, and loaded on the flat ITO electrodes. Cyclic </w:t>
      </w:r>
      <w:proofErr w:type="spellStart"/>
      <w:r w:rsidRPr="001F107F">
        <w:rPr>
          <w:rFonts w:ascii="Helvetica" w:hAnsi="Helvetica"/>
          <w:color w:val="000000" w:themeColor="text1"/>
        </w:rPr>
        <w:t>voltammetries</w:t>
      </w:r>
      <w:proofErr w:type="spellEnd"/>
      <w:r w:rsidRPr="001F107F">
        <w:rPr>
          <w:rFonts w:ascii="Helvetica" w:hAnsi="Helvetica"/>
          <w:color w:val="000000" w:themeColor="text1"/>
        </w:rPr>
        <w:t xml:space="preserve"> were performed using a three-electrode electrochemical cell containing a glassy carbon working electrode, platinum mesh counter and Ag/AgCl reference electrode. Scans were performed at 50 mV/s using 5 mL of supernatant obtained after centrifugation of cultures at 5000 rpm for 5 min. For anoxic scans, the solution was bubbled with nitrogen gas using a gas line tube connected to a syringe, which was bubbled for 10 min before the scan and placed in the air interface to prevent noise during the measurement.</w:t>
      </w:r>
      <w:bookmarkEnd w:id="587"/>
      <w:bookmarkEnd w:id="590"/>
    </w:p>
    <w:p w14:paraId="10362796" w14:textId="77777777" w:rsidR="00854892" w:rsidRPr="001F107F" w:rsidRDefault="00854892" w:rsidP="00854892">
      <w:pPr>
        <w:pStyle w:val="BodyText"/>
        <w:rPr>
          <w:rFonts w:ascii="Helvetica" w:hAnsi="Helvetica"/>
        </w:rPr>
      </w:pPr>
    </w:p>
    <w:p w14:paraId="0CC20B59" w14:textId="2BF534FA" w:rsidR="00854892" w:rsidRPr="001F107F" w:rsidRDefault="00854892" w:rsidP="00854892">
      <w:pPr>
        <w:pStyle w:val="BodyText"/>
        <w:rPr>
          <w:rFonts w:ascii="Helvetica" w:hAnsi="Helvetica"/>
          <w:b/>
          <w:bCs/>
          <w:sz w:val="32"/>
          <w:szCs w:val="32"/>
        </w:rPr>
      </w:pPr>
      <w:r w:rsidRPr="001F107F">
        <w:rPr>
          <w:rFonts w:ascii="Helvetica" w:hAnsi="Helvetica"/>
          <w:b/>
          <w:bCs/>
          <w:sz w:val="32"/>
          <w:szCs w:val="32"/>
        </w:rPr>
        <w:t>Referenc</w:t>
      </w:r>
      <w:r w:rsidR="00F242B1" w:rsidRPr="001F107F">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Content>
        <w:p w14:paraId="0EC522BC" w14:textId="77777777" w:rsidR="008158EC" w:rsidRDefault="008158EC">
          <w:pPr>
            <w:autoSpaceDE w:val="0"/>
            <w:autoSpaceDN w:val="0"/>
            <w:ind w:hanging="640"/>
            <w:divId w:val="433407243"/>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Santer, M., </w:t>
          </w:r>
          <w:proofErr w:type="spellStart"/>
          <w:r>
            <w:rPr>
              <w:rFonts w:eastAsia="Times New Roman"/>
            </w:rPr>
            <w:t>Hülter</w:t>
          </w:r>
          <w:proofErr w:type="spellEnd"/>
          <w:r>
            <w:rPr>
              <w:rFonts w:eastAsia="Times New Roman"/>
            </w:rPr>
            <w:t xml:space="preserve">, N. F., Uecker,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3BD232F4" w14:textId="77777777" w:rsidR="008158EC" w:rsidRDefault="008158EC">
          <w:pPr>
            <w:autoSpaceDE w:val="0"/>
            <w:autoSpaceDN w:val="0"/>
            <w:ind w:hanging="640"/>
            <w:divId w:val="1453327173"/>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09F99E60" w14:textId="77777777" w:rsidR="008158EC" w:rsidRDefault="008158EC">
          <w:pPr>
            <w:autoSpaceDE w:val="0"/>
            <w:autoSpaceDN w:val="0"/>
            <w:ind w:hanging="640"/>
            <w:divId w:val="2031759152"/>
            <w:rPr>
              <w:rFonts w:eastAsia="Times New Roman"/>
            </w:rPr>
          </w:pPr>
          <w:r>
            <w:rPr>
              <w:rFonts w:eastAsia="Times New Roman"/>
            </w:rPr>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83D7349" w14:textId="77777777" w:rsidR="008158EC" w:rsidRDefault="008158EC">
          <w:pPr>
            <w:autoSpaceDE w:val="0"/>
            <w:autoSpaceDN w:val="0"/>
            <w:ind w:hanging="640"/>
            <w:divId w:val="1825970386"/>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787C8A03" w14:textId="77777777" w:rsidR="008158EC" w:rsidRDefault="008158EC">
          <w:pPr>
            <w:autoSpaceDE w:val="0"/>
            <w:autoSpaceDN w:val="0"/>
            <w:ind w:hanging="640"/>
            <w:divId w:val="1248541766"/>
            <w:rPr>
              <w:rFonts w:eastAsia="Times New Roman"/>
            </w:rPr>
          </w:pPr>
          <w:r>
            <w:rPr>
              <w:rFonts w:eastAsia="Times New Roman"/>
            </w:rPr>
            <w:t>5.</w:t>
          </w:r>
          <w:r>
            <w:rPr>
              <w:rFonts w:eastAsia="Times New Roman"/>
            </w:rPr>
            <w:tab/>
            <w:t xml:space="preserve">Soppa,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5CC794C4" w14:textId="77777777" w:rsidR="008158EC" w:rsidRDefault="008158EC">
          <w:pPr>
            <w:autoSpaceDE w:val="0"/>
            <w:autoSpaceDN w:val="0"/>
            <w:ind w:hanging="640"/>
            <w:divId w:val="1365524908"/>
            <w:rPr>
              <w:rFonts w:eastAsia="Times New Roman"/>
            </w:rPr>
          </w:pPr>
          <w:r>
            <w:rPr>
              <w:rFonts w:eastAsia="Times New Roman"/>
            </w:rPr>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Synechococcus. </w:t>
          </w:r>
          <w:proofErr w:type="spellStart"/>
          <w:r>
            <w:rPr>
              <w:rFonts w:eastAsia="Times New Roman"/>
              <w:i/>
              <w:iCs/>
            </w:rPr>
            <w:t>Appl</w:t>
          </w:r>
          <w:proofErr w:type="spellEnd"/>
          <w:r>
            <w:rPr>
              <w:rFonts w:eastAsia="Times New Roman"/>
              <w:i/>
              <w:iCs/>
            </w:rPr>
            <w:t xml:space="preserve">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6FA310D2" w14:textId="77777777" w:rsidR="008158EC" w:rsidRDefault="008158EC">
          <w:pPr>
            <w:autoSpaceDE w:val="0"/>
            <w:autoSpaceDN w:val="0"/>
            <w:ind w:hanging="640"/>
            <w:divId w:val="1829665399"/>
            <w:rPr>
              <w:rFonts w:eastAsia="Times New Roman"/>
            </w:rPr>
          </w:pPr>
          <w:r>
            <w:rPr>
              <w:rFonts w:eastAsia="Times New Roman"/>
            </w:rPr>
            <w:lastRenderedPageBreak/>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5DC93E86" w14:textId="77777777" w:rsidR="008158EC" w:rsidRDefault="008158EC">
          <w:pPr>
            <w:autoSpaceDE w:val="0"/>
            <w:autoSpaceDN w:val="0"/>
            <w:ind w:hanging="640"/>
            <w:divId w:val="1692730019"/>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t>Bioenergetic Processes of Cyanobacteria</w:t>
          </w:r>
          <w:r>
            <w:rPr>
              <w:rFonts w:eastAsia="Times New Roman"/>
            </w:rPr>
            <w:t xml:space="preserve"> 3–70 (2011) doi:10.1007/978-94-007-0388-9_1.</w:t>
          </w:r>
        </w:p>
        <w:p w14:paraId="0C708CA6" w14:textId="77777777" w:rsidR="008158EC" w:rsidRDefault="008158EC">
          <w:pPr>
            <w:autoSpaceDE w:val="0"/>
            <w:autoSpaceDN w:val="0"/>
            <w:ind w:hanging="640"/>
            <w:divId w:val="1003316603"/>
            <w:rPr>
              <w:rFonts w:eastAsia="Times New Roman"/>
            </w:rPr>
          </w:pPr>
          <w:r>
            <w:rPr>
              <w:rFonts w:eastAsia="Times New Roman"/>
            </w:rPr>
            <w:t>9.</w:t>
          </w:r>
          <w:r>
            <w:rPr>
              <w:rFonts w:eastAsia="Times New Roman"/>
            </w:rPr>
            <w:tab/>
            <w:t xml:space="preserve">Griese, M., Lange, C. &amp; Soppa,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54D07A58" w14:textId="77777777" w:rsidR="008158EC" w:rsidRDefault="008158EC">
          <w:pPr>
            <w:autoSpaceDE w:val="0"/>
            <w:autoSpaceDN w:val="0"/>
            <w:ind w:hanging="640"/>
            <w:divId w:val="945045109"/>
            <w:rPr>
              <w:rFonts w:eastAsia="Times New Roman"/>
            </w:rPr>
          </w:pPr>
          <w:r>
            <w:rPr>
              <w:rFonts w:eastAsia="Times New Roman"/>
            </w:rPr>
            <w:t>10.</w:t>
          </w:r>
          <w:r>
            <w:rPr>
              <w:rFonts w:eastAsia="Times New Roman"/>
            </w:rPr>
            <w:tab/>
            <w:t xml:space="preserve">Latifi,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5CF26B17" w14:textId="77777777" w:rsidR="008158EC" w:rsidRDefault="008158EC">
          <w:pPr>
            <w:autoSpaceDE w:val="0"/>
            <w:autoSpaceDN w:val="0"/>
            <w:ind w:hanging="640"/>
            <w:divId w:val="823545302"/>
            <w:rPr>
              <w:rFonts w:eastAsia="Times New Roman"/>
            </w:rPr>
          </w:pPr>
          <w:r>
            <w:rPr>
              <w:rFonts w:eastAsia="Times New Roman"/>
            </w:rPr>
            <w:t>11.</w:t>
          </w:r>
          <w:r>
            <w:rPr>
              <w:rFonts w:eastAsia="Times New Roman"/>
            </w:rPr>
            <w:tab/>
            <w:t xml:space="preserve">Weidel H &amp; Russo M. </w:t>
          </w:r>
          <w:proofErr w:type="spellStart"/>
          <w:r>
            <w:rPr>
              <w:rFonts w:eastAsia="Times New Roman"/>
            </w:rPr>
            <w:t>Studien</w:t>
          </w:r>
          <w:proofErr w:type="spellEnd"/>
          <w:r>
            <w:rPr>
              <w:rFonts w:eastAsia="Times New Roman"/>
            </w:rPr>
            <w:t xml:space="preserve"> </w:t>
          </w:r>
          <w:proofErr w:type="spellStart"/>
          <w:r>
            <w:rPr>
              <w:rFonts w:eastAsia="Times New Roman"/>
            </w:rPr>
            <w:t>über</w:t>
          </w:r>
          <w:proofErr w:type="spellEnd"/>
          <w:r>
            <w:rPr>
              <w:rFonts w:eastAsia="Times New Roman"/>
            </w:rPr>
            <w:t xml:space="preserve"> das </w:t>
          </w:r>
          <w:proofErr w:type="spellStart"/>
          <w:r>
            <w:rPr>
              <w:rFonts w:eastAsia="Times New Roman"/>
            </w:rPr>
            <w:t>Pyridin</w:t>
          </w:r>
          <w:proofErr w:type="spellEnd"/>
          <w:r>
            <w:rPr>
              <w:rFonts w:eastAsia="Times New Roman"/>
            </w:rPr>
            <w:t xml:space="preserve"> [Studies of pyridine]. </w:t>
          </w:r>
          <w:proofErr w:type="spellStart"/>
          <w:r>
            <w:rPr>
              <w:rFonts w:eastAsia="Times New Roman"/>
              <w:i/>
              <w:iCs/>
            </w:rPr>
            <w:t>Monatshefte</w:t>
          </w:r>
          <w:proofErr w:type="spellEnd"/>
          <w:r>
            <w:rPr>
              <w:rFonts w:eastAsia="Times New Roman"/>
              <w:i/>
              <w:iCs/>
            </w:rPr>
            <w:t xml:space="preserve"> für </w:t>
          </w:r>
          <w:proofErr w:type="spellStart"/>
          <w:r>
            <w:rPr>
              <w:rFonts w:eastAsia="Times New Roman"/>
              <w:i/>
              <w:iCs/>
            </w:rPr>
            <w:t>Chemie</w:t>
          </w:r>
          <w:proofErr w:type="spellEnd"/>
          <w:r>
            <w:rPr>
              <w:rFonts w:eastAsia="Times New Roman"/>
              <w:i/>
              <w:iCs/>
            </w:rPr>
            <w:t xml:space="preserve"> (in German)</w:t>
          </w:r>
          <w:r>
            <w:rPr>
              <w:rFonts w:eastAsia="Times New Roman"/>
            </w:rPr>
            <w:t xml:space="preserve"> </w:t>
          </w:r>
          <w:r>
            <w:rPr>
              <w:rFonts w:eastAsia="Times New Roman"/>
              <w:b/>
              <w:bCs/>
            </w:rPr>
            <w:t>3</w:t>
          </w:r>
          <w:r>
            <w:rPr>
              <w:rFonts w:eastAsia="Times New Roman"/>
            </w:rPr>
            <w:t>, 850–885 (1882).</w:t>
          </w:r>
        </w:p>
        <w:p w14:paraId="5B034B7D" w14:textId="77777777" w:rsidR="008158EC" w:rsidRDefault="008158EC">
          <w:pPr>
            <w:autoSpaceDE w:val="0"/>
            <w:autoSpaceDN w:val="0"/>
            <w:ind w:hanging="640"/>
            <w:divId w:val="784271102"/>
            <w:rPr>
              <w:rFonts w:eastAsia="Times New Roman"/>
            </w:rPr>
          </w:pPr>
          <w:r>
            <w:rPr>
              <w:rFonts w:eastAsia="Times New Roman"/>
            </w:rPr>
            <w:t>12.</w:t>
          </w:r>
          <w:r>
            <w:rPr>
              <w:rFonts w:eastAsia="Times New Roman"/>
            </w:rPr>
            <w:tab/>
            <w:t xml:space="preserve">Michaelis, L. &amp; Hill, E. S. THE VIOLOGEN INDICATORS. </w:t>
          </w:r>
          <w:r>
            <w:rPr>
              <w:rFonts w:eastAsia="Times New Roman"/>
              <w:i/>
              <w:iCs/>
            </w:rPr>
            <w:t xml:space="preserve">J Gen </w:t>
          </w:r>
          <w:proofErr w:type="spellStart"/>
          <w:r>
            <w:rPr>
              <w:rFonts w:eastAsia="Times New Roman"/>
              <w:i/>
              <w:iCs/>
            </w:rPr>
            <w:t>Physiol</w:t>
          </w:r>
          <w:proofErr w:type="spellEnd"/>
          <w:r>
            <w:rPr>
              <w:rFonts w:eastAsia="Times New Roman"/>
            </w:rPr>
            <w:t xml:space="preserve"> </w:t>
          </w:r>
          <w:r>
            <w:rPr>
              <w:rFonts w:eastAsia="Times New Roman"/>
              <w:b/>
              <w:bCs/>
            </w:rPr>
            <w:t>16</w:t>
          </w:r>
          <w:r>
            <w:rPr>
              <w:rFonts w:eastAsia="Times New Roman"/>
            </w:rPr>
            <w:t>, 859–873 (1933).</w:t>
          </w:r>
        </w:p>
        <w:p w14:paraId="2873D719" w14:textId="77777777" w:rsidR="008158EC" w:rsidRDefault="008158EC">
          <w:pPr>
            <w:autoSpaceDE w:val="0"/>
            <w:autoSpaceDN w:val="0"/>
            <w:ind w:hanging="640"/>
            <w:divId w:val="1412922499"/>
            <w:rPr>
              <w:rFonts w:eastAsia="Times New Roman"/>
            </w:rPr>
          </w:pPr>
          <w:r>
            <w:rPr>
              <w:rFonts w:eastAsia="Times New Roman"/>
            </w:rPr>
            <w:t>13.</w:t>
          </w:r>
          <w:r>
            <w:rPr>
              <w:rFonts w:eastAsia="Times New Roman"/>
            </w:rPr>
            <w:tab/>
            <w:t xml:space="preserve">Brian, R. C., Homer, R. F., Stubbs, J. &amp; Jones, R. L. </w:t>
          </w:r>
          <w:r>
            <w:rPr>
              <w:rFonts w:eastAsia="Times New Roman"/>
              <w:i/>
              <w:iCs/>
            </w:rPr>
            <w:t>A NEW HERBICIDE 1’-ETHYLENE-</w:t>
          </w:r>
          <w:proofErr w:type="gramStart"/>
          <w:r>
            <w:rPr>
              <w:rFonts w:eastAsia="Times New Roman"/>
              <w:i/>
              <w:iCs/>
            </w:rPr>
            <w:t>2 :</w:t>
          </w:r>
          <w:proofErr w:type="gramEnd"/>
          <w:r>
            <w:rPr>
              <w:rFonts w:eastAsia="Times New Roman"/>
              <w:i/>
              <w:iCs/>
            </w:rPr>
            <w:t xml:space="preserve"> 2’-DIPYRIDYLIUM DIBROMIDE</w:t>
          </w:r>
          <w:r>
            <w:rPr>
              <w:rFonts w:eastAsia="Times New Roman"/>
            </w:rPr>
            <w:t xml:space="preserve">. </w:t>
          </w:r>
          <w:r>
            <w:rPr>
              <w:rFonts w:eastAsia="Times New Roman"/>
              <w:i/>
              <w:iCs/>
            </w:rPr>
            <w:t>NATURE February</w:t>
          </w:r>
          <w:r>
            <w:rPr>
              <w:rFonts w:eastAsia="Times New Roman"/>
            </w:rPr>
            <w:t xml:space="preserve"> vol. 15 (1958).</w:t>
          </w:r>
        </w:p>
        <w:p w14:paraId="7F0FA801" w14:textId="77777777" w:rsidR="008158EC" w:rsidRDefault="008158EC">
          <w:pPr>
            <w:autoSpaceDE w:val="0"/>
            <w:autoSpaceDN w:val="0"/>
            <w:ind w:hanging="640"/>
            <w:divId w:val="1732458804"/>
            <w:rPr>
              <w:rFonts w:eastAsia="Times New Roman"/>
            </w:rPr>
          </w:pPr>
          <w:r>
            <w:rPr>
              <w:rFonts w:eastAsia="Times New Roman"/>
            </w:rPr>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16AD2AF9" w14:textId="77777777" w:rsidR="008158EC" w:rsidRDefault="008158EC">
          <w:pPr>
            <w:autoSpaceDE w:val="0"/>
            <w:autoSpaceDN w:val="0"/>
            <w:ind w:hanging="640"/>
            <w:divId w:val="97873654"/>
            <w:rPr>
              <w:rFonts w:eastAsia="Times New Roman"/>
            </w:rPr>
          </w:pPr>
          <w:r>
            <w:rPr>
              <w:rFonts w:eastAsia="Times New Roman"/>
            </w:rPr>
            <w:t>15.</w:t>
          </w:r>
          <w:r>
            <w:rPr>
              <w:rFonts w:eastAsia="Times New Roman"/>
            </w:rPr>
            <w:tab/>
          </w:r>
          <w:proofErr w:type="spellStart"/>
          <w:r>
            <w:rPr>
              <w:rFonts w:eastAsia="Times New Roman"/>
            </w:rPr>
            <w:t>Gemünde</w:t>
          </w:r>
          <w:proofErr w:type="spellEnd"/>
          <w:r>
            <w:rPr>
              <w:rFonts w:eastAsia="Times New Roman"/>
            </w:rPr>
            <w:t xml:space="preserve">, A., Lai, B., Pause, L., Krömer, J. &amp; Holtmann,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0C5648A2" w14:textId="77777777" w:rsidR="008158EC" w:rsidRDefault="008158EC">
          <w:pPr>
            <w:autoSpaceDE w:val="0"/>
            <w:autoSpaceDN w:val="0"/>
            <w:ind w:hanging="640"/>
            <w:divId w:val="160514283"/>
            <w:rPr>
              <w:rFonts w:eastAsia="Times New Roman"/>
            </w:rPr>
          </w:pPr>
          <w:r>
            <w:rPr>
              <w:rFonts w:eastAsia="Times New Roman"/>
            </w:rPr>
            <w:t>16.</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652D2ED7" w14:textId="77777777" w:rsidR="008158EC" w:rsidRDefault="008158EC">
          <w:pPr>
            <w:autoSpaceDE w:val="0"/>
            <w:autoSpaceDN w:val="0"/>
            <w:ind w:hanging="640"/>
            <w:divId w:val="213930586"/>
            <w:rPr>
              <w:rFonts w:eastAsia="Times New Roman"/>
            </w:rPr>
          </w:pPr>
          <w:r>
            <w:rPr>
              <w:rFonts w:eastAsia="Times New Roman"/>
            </w:rPr>
            <w:t>17.</w:t>
          </w:r>
          <w:r>
            <w:rPr>
              <w:rFonts w:eastAsia="Times New Roman"/>
            </w:rPr>
            <w:tab/>
            <w:t xml:space="preserve">Vaishampayan, A. Strong mutagenic action of a </w:t>
          </w:r>
          <w:proofErr w:type="spellStart"/>
          <w:r>
            <w:rPr>
              <w:rFonts w:eastAsia="Times New Roman"/>
            </w:rPr>
            <w:t>bipyridylium</w:t>
          </w:r>
          <w:proofErr w:type="spellEnd"/>
          <w:r>
            <w:rPr>
              <w:rFonts w:eastAsia="Times New Roman"/>
            </w:rPr>
            <w:t xml:space="preserve"> herbicide in a N2-fixing blue-green alga. </w:t>
          </w:r>
          <w:proofErr w:type="spellStart"/>
          <w:r>
            <w:rPr>
              <w:rFonts w:eastAsia="Times New Roman"/>
              <w:i/>
              <w:iCs/>
            </w:rPr>
            <w:t>Experientia</w:t>
          </w:r>
          <w:proofErr w:type="spellEnd"/>
          <w:r>
            <w:rPr>
              <w:rFonts w:eastAsia="Times New Roman"/>
            </w:rPr>
            <w:t xml:space="preserve"> </w:t>
          </w:r>
          <w:r>
            <w:rPr>
              <w:rFonts w:eastAsia="Times New Roman"/>
              <w:b/>
              <w:bCs/>
            </w:rPr>
            <w:t>40</w:t>
          </w:r>
          <w:r>
            <w:rPr>
              <w:rFonts w:eastAsia="Times New Roman"/>
            </w:rPr>
            <w:t>, 1016–1019 (1984).</w:t>
          </w:r>
        </w:p>
        <w:p w14:paraId="116ACC98" w14:textId="77777777" w:rsidR="008158EC" w:rsidRDefault="008158EC">
          <w:pPr>
            <w:autoSpaceDE w:val="0"/>
            <w:autoSpaceDN w:val="0"/>
            <w:ind w:hanging="640"/>
            <w:divId w:val="1745031231"/>
            <w:rPr>
              <w:rFonts w:eastAsia="Times New Roman"/>
            </w:rPr>
          </w:pPr>
          <w:r>
            <w:rPr>
              <w:rFonts w:eastAsia="Times New Roman"/>
            </w:rPr>
            <w:t>18.</w:t>
          </w:r>
          <w:r>
            <w:rPr>
              <w:rFonts w:eastAsia="Times New Roman"/>
            </w:rPr>
            <w:tab/>
            <w:t xml:space="preserve">Thomas, D. J., Avenson,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9379891" w14:textId="77777777" w:rsidR="008158EC" w:rsidRDefault="008158EC">
          <w:pPr>
            <w:autoSpaceDE w:val="0"/>
            <w:autoSpaceDN w:val="0"/>
            <w:ind w:hanging="640"/>
            <w:divId w:val="1302465989"/>
            <w:rPr>
              <w:rFonts w:eastAsia="Times New Roman"/>
            </w:rPr>
          </w:pPr>
          <w:r>
            <w:rPr>
              <w:rFonts w:eastAsia="Times New Roman"/>
            </w:rPr>
            <w:t>19.</w:t>
          </w:r>
          <w:r>
            <w:rPr>
              <w:rFonts w:eastAsia="Times New Roman"/>
            </w:rPr>
            <w:tab/>
            <w:t xml:space="preserve">Campbell, W. S. &amp; Laudenbach,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74E4D91A" w14:textId="77777777" w:rsidR="008158EC" w:rsidRDefault="008158EC">
          <w:pPr>
            <w:autoSpaceDE w:val="0"/>
            <w:autoSpaceDN w:val="0"/>
            <w:ind w:hanging="640"/>
            <w:divId w:val="1371030386"/>
            <w:rPr>
              <w:rFonts w:eastAsia="Times New Roman"/>
            </w:rPr>
          </w:pPr>
          <w:r>
            <w:rPr>
              <w:rFonts w:eastAsia="Times New Roman"/>
            </w:rPr>
            <w:lastRenderedPageBreak/>
            <w:t>20.</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0A699FE7" w14:textId="77777777" w:rsidR="008158EC" w:rsidRDefault="008158EC">
          <w:pPr>
            <w:autoSpaceDE w:val="0"/>
            <w:autoSpaceDN w:val="0"/>
            <w:ind w:hanging="640"/>
            <w:divId w:val="367150726"/>
            <w:rPr>
              <w:rFonts w:eastAsia="Times New Roman"/>
            </w:rPr>
          </w:pPr>
          <w:r>
            <w:rPr>
              <w:rFonts w:eastAsia="Times New Roman"/>
            </w:rPr>
            <w:t>21.</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11281226" w14:textId="77777777" w:rsidR="008158EC" w:rsidRDefault="008158EC">
          <w:pPr>
            <w:autoSpaceDE w:val="0"/>
            <w:autoSpaceDN w:val="0"/>
            <w:ind w:hanging="640"/>
            <w:divId w:val="719403229"/>
            <w:rPr>
              <w:rFonts w:eastAsia="Times New Roman"/>
            </w:rPr>
          </w:pPr>
          <w:r>
            <w:rPr>
              <w:rFonts w:eastAsia="Times New Roman"/>
            </w:rPr>
            <w:t>22.</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494CFC3E" w14:textId="77777777" w:rsidR="008158EC" w:rsidRDefault="008158EC">
          <w:pPr>
            <w:autoSpaceDE w:val="0"/>
            <w:autoSpaceDN w:val="0"/>
            <w:ind w:hanging="640"/>
            <w:divId w:val="557666940"/>
            <w:rPr>
              <w:rFonts w:eastAsia="Times New Roman"/>
            </w:rPr>
          </w:pPr>
          <w:r>
            <w:rPr>
              <w:rFonts w:eastAsia="Times New Roman"/>
            </w:rPr>
            <w:t>23.</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2975B875" w14:textId="77777777" w:rsidR="008158EC" w:rsidRDefault="008158EC">
          <w:pPr>
            <w:autoSpaceDE w:val="0"/>
            <w:autoSpaceDN w:val="0"/>
            <w:ind w:hanging="640"/>
            <w:divId w:val="2021925790"/>
            <w:rPr>
              <w:rFonts w:eastAsia="Times New Roman"/>
            </w:rPr>
          </w:pPr>
          <w:r>
            <w:rPr>
              <w:rFonts w:eastAsia="Times New Roman"/>
            </w:rPr>
            <w:t>24.</w:t>
          </w:r>
          <w:r>
            <w:rPr>
              <w:rFonts w:eastAsia="Times New Roman"/>
            </w:rPr>
            <w:tab/>
            <w:t xml:space="preserve">Babykin,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2432237E" w14:textId="77777777" w:rsidR="008158EC" w:rsidRDefault="008158EC">
          <w:pPr>
            <w:autoSpaceDE w:val="0"/>
            <w:autoSpaceDN w:val="0"/>
            <w:ind w:hanging="640"/>
            <w:divId w:val="1777017821"/>
            <w:rPr>
              <w:rFonts w:eastAsia="Times New Roman"/>
            </w:rPr>
          </w:pPr>
          <w:r>
            <w:rPr>
              <w:rFonts w:eastAsia="Times New Roman"/>
            </w:rPr>
            <w:t>25.</w:t>
          </w:r>
          <w:r>
            <w:rPr>
              <w:rFonts w:eastAsia="Times New Roman"/>
            </w:rPr>
            <w:tab/>
          </w:r>
          <w:proofErr w:type="spellStart"/>
          <w:r>
            <w:rPr>
              <w:rFonts w:eastAsia="Times New Roman"/>
            </w:rPr>
            <w:t>Nefedova</w:t>
          </w:r>
          <w:proofErr w:type="spellEnd"/>
          <w:r>
            <w:rPr>
              <w:rFonts w:eastAsia="Times New Roman"/>
            </w:rPr>
            <w:t xml:space="preserve">, L. N., Fantin, Y. S., Zinchenko, V. V. &amp; Babykin,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32885B16" w14:textId="77777777" w:rsidR="008158EC" w:rsidRDefault="008158EC">
          <w:pPr>
            <w:autoSpaceDE w:val="0"/>
            <w:autoSpaceDN w:val="0"/>
            <w:ind w:hanging="640"/>
            <w:divId w:val="1594783013"/>
            <w:rPr>
              <w:rFonts w:eastAsia="Times New Roman"/>
            </w:rPr>
          </w:pPr>
          <w:r>
            <w:rPr>
              <w:rFonts w:eastAsia="Times New Roman"/>
            </w:rPr>
            <w:t>26.</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341B2B51" w14:textId="77777777" w:rsidR="008158EC" w:rsidRDefault="008158EC">
          <w:pPr>
            <w:autoSpaceDE w:val="0"/>
            <w:autoSpaceDN w:val="0"/>
            <w:ind w:hanging="640"/>
            <w:divId w:val="1065640227"/>
            <w:rPr>
              <w:rFonts w:eastAsia="Times New Roman"/>
            </w:rPr>
          </w:pPr>
          <w:r>
            <w:rPr>
              <w:rFonts w:eastAsia="Times New Roman"/>
            </w:rPr>
            <w:t>27.</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1159917A" w14:textId="77777777" w:rsidR="008158EC" w:rsidRDefault="008158EC">
          <w:pPr>
            <w:autoSpaceDE w:val="0"/>
            <w:autoSpaceDN w:val="0"/>
            <w:ind w:hanging="640"/>
            <w:divId w:val="556474852"/>
            <w:rPr>
              <w:rFonts w:eastAsia="Times New Roman"/>
            </w:rPr>
          </w:pPr>
          <w:r>
            <w:rPr>
              <w:rFonts w:eastAsia="Times New Roman"/>
            </w:rPr>
            <w:t>28.</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342EC100" w14:textId="77777777" w:rsidR="008158EC" w:rsidRDefault="008158EC">
          <w:pPr>
            <w:autoSpaceDE w:val="0"/>
            <w:autoSpaceDN w:val="0"/>
            <w:ind w:hanging="640"/>
            <w:divId w:val="1168791631"/>
            <w:rPr>
              <w:rFonts w:eastAsia="Times New Roman"/>
            </w:rPr>
          </w:pPr>
          <w:r>
            <w:rPr>
              <w:rFonts w:eastAsia="Times New Roman"/>
            </w:rPr>
            <w:t>29.</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00AEE203" w14:textId="77777777" w:rsidR="008158EC" w:rsidRDefault="008158EC">
          <w:pPr>
            <w:autoSpaceDE w:val="0"/>
            <w:autoSpaceDN w:val="0"/>
            <w:ind w:hanging="640"/>
            <w:divId w:val="1987272690"/>
            <w:rPr>
              <w:rFonts w:eastAsia="Times New Roman"/>
            </w:rPr>
          </w:pPr>
          <w:r>
            <w:rPr>
              <w:rFonts w:eastAsia="Times New Roman"/>
            </w:rPr>
            <w:t>30.</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50214BBB" w14:textId="77777777" w:rsidR="008158EC" w:rsidRDefault="008158EC">
          <w:pPr>
            <w:autoSpaceDE w:val="0"/>
            <w:autoSpaceDN w:val="0"/>
            <w:ind w:hanging="640"/>
            <w:divId w:val="1538809293"/>
            <w:rPr>
              <w:rFonts w:eastAsia="Times New Roman"/>
            </w:rPr>
          </w:pPr>
          <w:r>
            <w:rPr>
              <w:rFonts w:eastAsia="Times New Roman"/>
            </w:rPr>
            <w:t>31.</w:t>
          </w:r>
          <w:r>
            <w:rPr>
              <w:rFonts w:eastAsia="Times New Roman"/>
            </w:rPr>
            <w:tab/>
            <w:t xml:space="preserve">Darby, E. M. </w:t>
          </w:r>
          <w:r>
            <w:rPr>
              <w:rFonts w:eastAsia="Times New Roman"/>
              <w:i/>
              <w:iCs/>
            </w:rPr>
            <w:t>et al.</w:t>
          </w:r>
          <w:r>
            <w:rPr>
              <w:rFonts w:eastAsia="Times New Roman"/>
            </w:rPr>
            <w:t xml:space="preserve"> Molecular mechanisms of antibiotic resistance revisited. </w:t>
          </w:r>
          <w:r>
            <w:rPr>
              <w:rFonts w:eastAsia="Times New Roman"/>
              <w:i/>
              <w:iCs/>
            </w:rPr>
            <w:t>Nature Reviews Microbiology 2022 21:5</w:t>
          </w:r>
          <w:r>
            <w:rPr>
              <w:rFonts w:eastAsia="Times New Roman"/>
            </w:rPr>
            <w:t xml:space="preserve"> </w:t>
          </w:r>
          <w:r>
            <w:rPr>
              <w:rFonts w:eastAsia="Times New Roman"/>
              <w:b/>
              <w:bCs/>
            </w:rPr>
            <w:t>21</w:t>
          </w:r>
          <w:r>
            <w:rPr>
              <w:rFonts w:eastAsia="Times New Roman"/>
            </w:rPr>
            <w:t>, 280–295 (2022).</w:t>
          </w:r>
        </w:p>
        <w:p w14:paraId="28631915" w14:textId="77777777" w:rsidR="008158EC" w:rsidRDefault="008158EC">
          <w:pPr>
            <w:autoSpaceDE w:val="0"/>
            <w:autoSpaceDN w:val="0"/>
            <w:ind w:hanging="640"/>
            <w:divId w:val="477841203"/>
            <w:rPr>
              <w:rFonts w:eastAsia="Times New Roman"/>
            </w:rPr>
          </w:pPr>
          <w:r>
            <w:rPr>
              <w:rFonts w:eastAsia="Times New Roman"/>
            </w:rPr>
            <w:lastRenderedPageBreak/>
            <w:t>32.</w:t>
          </w:r>
          <w:r>
            <w:rPr>
              <w:rFonts w:eastAsia="Times New Roman"/>
            </w:rPr>
            <w:tab/>
            <w:t xml:space="preserve">Ongley, S. E., Pengelly, J. J. L. &amp; Neilan, B. A. A multidrug efflux response to methyl viologen and acriflavine toxicity in the cyanobacterium Synechocystis sp. PCC6803.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7CC5F8E4" w14:textId="77777777" w:rsidR="008158EC" w:rsidRDefault="008158EC">
          <w:pPr>
            <w:autoSpaceDE w:val="0"/>
            <w:autoSpaceDN w:val="0"/>
            <w:ind w:hanging="640"/>
            <w:divId w:val="2043674960"/>
            <w:rPr>
              <w:rFonts w:eastAsia="Times New Roman"/>
            </w:rPr>
          </w:pPr>
          <w:r>
            <w:rPr>
              <w:rFonts w:eastAsia="Times New Roman"/>
            </w:rPr>
            <w:t>33.</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51EA40DB" w14:textId="77777777" w:rsidR="008158EC" w:rsidRDefault="008158EC">
          <w:pPr>
            <w:autoSpaceDE w:val="0"/>
            <w:autoSpaceDN w:val="0"/>
            <w:ind w:hanging="640"/>
            <w:divId w:val="1931893868"/>
            <w:rPr>
              <w:rFonts w:eastAsia="Times New Roman"/>
            </w:rPr>
          </w:pPr>
          <w:r>
            <w:rPr>
              <w:rFonts w:eastAsia="Times New Roman"/>
            </w:rPr>
            <w:t>34.</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22C6FF55" w14:textId="77777777" w:rsidR="008158EC" w:rsidRDefault="008158EC">
          <w:pPr>
            <w:autoSpaceDE w:val="0"/>
            <w:autoSpaceDN w:val="0"/>
            <w:ind w:hanging="640"/>
            <w:divId w:val="765080197"/>
            <w:rPr>
              <w:rFonts w:eastAsia="Times New Roman"/>
            </w:rPr>
          </w:pPr>
          <w:r>
            <w:rPr>
              <w:rFonts w:eastAsia="Times New Roman"/>
            </w:rPr>
            <w:t>35.</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473E1753" w:rsidR="00854892" w:rsidRPr="001F107F" w:rsidRDefault="008158EC" w:rsidP="00854892">
          <w:pPr>
            <w:pStyle w:val="BodyText"/>
            <w:rPr>
              <w:rFonts w:ascii="Helvetica" w:hAnsi="Helvetica"/>
            </w:rPr>
          </w:pPr>
          <w:r>
            <w:rPr>
              <w:rFonts w:eastAsia="Times New Roman"/>
            </w:rPr>
            <w:t> </w:t>
          </w:r>
        </w:p>
      </w:sdtContent>
    </w:sdt>
    <w:sectPr w:rsidR="00854892" w:rsidRPr="001F107F"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shua Lawrence" w:date="2024-06-20T08:07:00Z" w:initials="JL">
    <w:p w14:paraId="0F51CA54" w14:textId="77777777" w:rsidR="004330DD" w:rsidRDefault="004330DD" w:rsidP="004330DD">
      <w:pPr>
        <w:pStyle w:val="CommentText"/>
      </w:pPr>
      <w:r>
        <w:rPr>
          <w:rStyle w:val="CommentReference"/>
        </w:rPr>
        <w:annotationRef/>
      </w:r>
      <w:r>
        <w:t>The editors will comment on this, but check the word count. 5000 words of main text (excludes abstract, methods, figure legends and supplementary)</w:t>
      </w:r>
    </w:p>
  </w:comment>
  <w:comment w:id="2" w:author="Joshua Lawrence" w:date="2024-06-20T08:30:00Z" w:initials="JL">
    <w:p w14:paraId="4D44EA87" w14:textId="77777777" w:rsidR="00EF103D" w:rsidRDefault="00A638CE" w:rsidP="00EF103D">
      <w:pPr>
        <w:pStyle w:val="CommentText"/>
      </w:pPr>
      <w:r>
        <w:rPr>
          <w:rStyle w:val="CommentReference"/>
        </w:rPr>
        <w:annotationRef/>
      </w:r>
      <w:r w:rsidR="00EF103D">
        <w:rPr>
          <w:b/>
          <w:bCs/>
        </w:rPr>
        <w:t xml:space="preserve">SUMMARY: </w:t>
      </w:r>
      <w:r w:rsidR="00EF103D">
        <w:rPr>
          <w:b/>
          <w:bCs/>
        </w:rPr>
        <w:br/>
      </w:r>
      <w:r w:rsidR="00EF103D">
        <w:rPr>
          <w:b/>
          <w:bCs/>
        </w:rPr>
        <w:br/>
      </w:r>
      <w:r w:rsidR="00EF103D">
        <w:t>Most of the changes I’ve made are cutting down words and suggesting wording changes. The major changes I think are required I have put below:</w:t>
      </w:r>
      <w:r w:rsidR="00EF103D">
        <w:br/>
      </w:r>
      <w:r w:rsidR="00EF103D">
        <w:br/>
      </w:r>
      <w:r w:rsidR="00EF103D">
        <w:rPr>
          <w:b/>
          <w:bCs/>
        </w:rPr>
        <w:t xml:space="preserve">1) </w:t>
      </w:r>
      <w:r w:rsidR="00EF103D">
        <w:t xml:space="preserve">Analysis of the plasmid sequences. This could be a real sticking point for any reviewer who knows about cyanobacterial genetics. </w:t>
      </w:r>
      <w:r w:rsidR="00EF103D">
        <w:br/>
      </w:r>
      <w:r w:rsidR="00EF103D">
        <w:rPr>
          <w:b/>
          <w:bCs/>
        </w:rPr>
        <w:t xml:space="preserve">2) </w:t>
      </w:r>
      <w:r w:rsidR="00EF103D">
        <w:t xml:space="preserve">Adding in some of the variant analysis from the supplementary to figure 2. </w:t>
      </w:r>
      <w:r w:rsidR="00EF103D">
        <w:br/>
      </w:r>
      <w:r w:rsidR="00EF103D">
        <w:rPr>
          <w:b/>
          <w:bCs/>
        </w:rPr>
        <w:t>3)</w:t>
      </w:r>
      <w:r w:rsidR="00EF103D">
        <w:t xml:space="preserve"> Removing the BPV data from figure 4. </w:t>
      </w:r>
    </w:p>
    <w:p w14:paraId="67E6275D" w14:textId="77777777" w:rsidR="00EF103D" w:rsidRDefault="00EF103D" w:rsidP="00EF103D">
      <w:pPr>
        <w:pStyle w:val="CommentText"/>
      </w:pPr>
      <w:r>
        <w:rPr>
          <w:b/>
          <w:bCs/>
        </w:rPr>
        <w:t xml:space="preserve">4) </w:t>
      </w:r>
      <w:proofErr w:type="gramStart"/>
      <w:r>
        <w:t>slr0262</w:t>
      </w:r>
      <w:proofErr w:type="gramEnd"/>
      <w:r>
        <w:t xml:space="preserve"> I think has been annotated wrongly. </w:t>
      </w:r>
    </w:p>
    <w:p w14:paraId="03811153" w14:textId="77777777" w:rsidR="00EF103D" w:rsidRDefault="00EF103D" w:rsidP="00EF103D">
      <w:pPr>
        <w:pStyle w:val="CommentText"/>
      </w:pPr>
      <w:r>
        <w:rPr>
          <w:b/>
          <w:bCs/>
        </w:rPr>
        <w:t xml:space="preserve">5) </w:t>
      </w:r>
      <w:r>
        <w:t xml:space="preserve">Have suggested the inclusion of the discussion figure you showed in the lab meeting, but this isn’t essential. </w:t>
      </w:r>
    </w:p>
    <w:p w14:paraId="728ED338" w14:textId="77777777" w:rsidR="00EF103D" w:rsidRDefault="00EF103D" w:rsidP="00EF103D">
      <w:pPr>
        <w:pStyle w:val="CommentText"/>
      </w:pPr>
      <w:r>
        <w:rPr>
          <w:b/>
          <w:bCs/>
        </w:rPr>
        <w:t xml:space="preserve">6) </w:t>
      </w:r>
      <w:r>
        <w:t>I have completely re-worked the discussion to focus on what I think is the most pertinent information.</w:t>
      </w:r>
      <w:r>
        <w:br/>
      </w:r>
    </w:p>
  </w:comment>
  <w:comment w:id="14" w:author="Christopher J. Howe" w:date="2024-06-21T14:19:00Z" w:initials="CH">
    <w:p w14:paraId="2A952619" w14:textId="42C38B78" w:rsidR="002C67BF" w:rsidRDefault="002C67BF">
      <w:pPr>
        <w:pStyle w:val="CommentText"/>
      </w:pPr>
      <w:r>
        <w:rPr>
          <w:rStyle w:val="CommentReference"/>
        </w:rPr>
        <w:annotationRef/>
      </w:r>
      <w:r>
        <w:t>The limit is 250. I made some other changes and it’s now 250.</w:t>
      </w:r>
    </w:p>
  </w:comment>
  <w:comment w:id="13" w:author="Joshua Lawrence" w:date="2024-06-20T07:45:00Z" w:initials="JL">
    <w:p w14:paraId="04AE31AB" w14:textId="69672A9F" w:rsidR="008F7A4D" w:rsidRDefault="008F7A4D" w:rsidP="008F7A4D">
      <w:pPr>
        <w:pStyle w:val="CommentText"/>
      </w:pPr>
      <w:r>
        <w:rPr>
          <w:rStyle w:val="CommentReference"/>
        </w:rPr>
        <w:annotationRef/>
      </w:r>
      <w:r>
        <w:t xml:space="preserve">Abstract is a bit long. I’d aim for 250 max. Have suggested some edits to cut it down. </w:t>
      </w:r>
    </w:p>
  </w:comment>
  <w:comment w:id="17" w:author="Joshua Lawrence" w:date="2024-06-20T07:39:00Z" w:initials="JL">
    <w:p w14:paraId="68F93B59" w14:textId="08CC9C89" w:rsidR="008F7A4D" w:rsidRDefault="008F7A4D" w:rsidP="008F7A4D">
      <w:pPr>
        <w:pStyle w:val="CommentText"/>
      </w:pPr>
      <w:r>
        <w:rPr>
          <w:rStyle w:val="CommentReference"/>
        </w:rPr>
        <w:annotationRef/>
      </w:r>
      <w:r>
        <w:t>Fixed?</w:t>
      </w:r>
    </w:p>
  </w:comment>
  <w:comment w:id="61" w:author="Joshua Lawrence" w:date="2024-06-20T07:51:00Z" w:initials="JL">
    <w:p w14:paraId="233F7BE0" w14:textId="77777777" w:rsidR="00C24E97" w:rsidRDefault="00C24E97" w:rsidP="00C24E97">
      <w:pPr>
        <w:pStyle w:val="CommentText"/>
      </w:pPr>
      <w:r>
        <w:rPr>
          <w:rStyle w:val="CommentReference"/>
        </w:rPr>
        <w:annotationRef/>
      </w:r>
      <w:r>
        <w:t>Introduction is also a little long. Try to keep to 700 words absolute max Have suggested some cuts</w:t>
      </w:r>
    </w:p>
  </w:comment>
  <w:comment w:id="64" w:author="Joshua Lawrence" w:date="2024-06-20T07:48:00Z" w:initials="JL">
    <w:p w14:paraId="60BA5F18" w14:textId="38AD36EE" w:rsidR="008F7A4D" w:rsidRDefault="008F7A4D" w:rsidP="008F7A4D">
      <w:pPr>
        <w:pStyle w:val="CommentText"/>
      </w:pPr>
      <w:r>
        <w:rPr>
          <w:rStyle w:val="CommentReference"/>
        </w:rPr>
        <w:annotationRef/>
      </w:r>
      <w:r>
        <w:t>I don’t think the journal allows introduction sub-headings</w:t>
      </w:r>
    </w:p>
  </w:comment>
  <w:comment w:id="69" w:author="Joshua Lawrence" w:date="2024-06-20T07:50:00Z" w:initials="JL">
    <w:p w14:paraId="22050144" w14:textId="77777777" w:rsidR="00C24E97" w:rsidRDefault="00C24E97" w:rsidP="00C24E97">
      <w:pPr>
        <w:pStyle w:val="CommentText"/>
      </w:pPr>
      <w:r>
        <w:rPr>
          <w:rStyle w:val="CommentReference"/>
        </w:rPr>
        <w:annotationRef/>
      </w:r>
      <w:r>
        <w:t>Do you mean “heterogenous copies”?</w:t>
      </w:r>
    </w:p>
  </w:comment>
  <w:comment w:id="74" w:author="Joshua Lawrence" w:date="2024-06-20T07:52:00Z" w:initials="JL">
    <w:p w14:paraId="6696332B" w14:textId="77777777" w:rsidR="00C24E97" w:rsidRDefault="00C24E97" w:rsidP="00C24E97">
      <w:pPr>
        <w:pStyle w:val="CommentText"/>
      </w:pPr>
      <w:r>
        <w:rPr>
          <w:rStyle w:val="CommentReference"/>
        </w:rPr>
        <w:annotationRef/>
      </w:r>
      <w:r>
        <w:t>I think this may be a bit hand-wavey and is impact we don’t need to convince the reviewers/readers of</w:t>
      </w:r>
    </w:p>
  </w:comment>
  <w:comment w:id="71" w:author="Christopher J. Howe" w:date="2024-06-21T14:21:00Z" w:initials="CH">
    <w:p w14:paraId="36D4641B" w14:textId="0411199E" w:rsidR="002C67BF" w:rsidRDefault="002C67BF">
      <w:pPr>
        <w:pStyle w:val="CommentText"/>
      </w:pPr>
      <w:r>
        <w:rPr>
          <w:rStyle w:val="CommentReference"/>
        </w:rPr>
        <w:annotationRef/>
      </w:r>
      <w:r>
        <w:t>Interesting, but not really relevant?</w:t>
      </w:r>
      <w:r w:rsidR="00DD51F3">
        <w:t xml:space="preserve"> They say “Good introductions are succinct, presenting only the background information needed for readers to understand the motivation for the study and the results.”</w:t>
      </w:r>
    </w:p>
  </w:comment>
  <w:comment w:id="84" w:author="Joshua Lawrence" w:date="2024-06-20T07:56:00Z" w:initials="JL">
    <w:p w14:paraId="67FBE7AF" w14:textId="77777777" w:rsidR="00C24E97" w:rsidRDefault="00C24E97" w:rsidP="00C24E97">
      <w:pPr>
        <w:pStyle w:val="CommentText"/>
      </w:pPr>
      <w:r>
        <w:rPr>
          <w:rStyle w:val="CommentReference"/>
        </w:rPr>
        <w:annotationRef/>
      </w:r>
      <w:r>
        <w:t xml:space="preserve">I don’t think this is true? I think SODs originated in other anoxygenic bacteria but had to deal with very small oxygen concentrations from purely geochemical forces. </w:t>
      </w:r>
      <w:r>
        <w:br/>
      </w:r>
      <w:r>
        <w:br/>
        <w:t>Perhaps “The oxygen generated by cyanobacteria performing photosynthetic water oxidation has necessitated the evolution of various mechanisms of protecting the cells from harmful reactive oxygen species (ROS). Sustained exposure to ROS can lead to oxidative stress (OS): a physiological state characterised by antioxidant defences being overwhelmed leading to cellular toxicity.”</w:t>
      </w:r>
    </w:p>
  </w:comment>
  <w:comment w:id="85" w:author="Christopher J. Howe" w:date="2024-06-21T14:28:00Z" w:initials="CH">
    <w:p w14:paraId="1888C5D9" w14:textId="49D1D72E" w:rsidR="00C66313" w:rsidRDefault="00C66313">
      <w:pPr>
        <w:pStyle w:val="CommentText"/>
      </w:pPr>
      <w:r>
        <w:rPr>
          <w:rStyle w:val="CommentReference"/>
        </w:rPr>
        <w:annotationRef/>
      </w:r>
      <w:r>
        <w:t xml:space="preserve">Is this relevant? </w:t>
      </w:r>
    </w:p>
  </w:comment>
  <w:comment w:id="87" w:author="Joshua Lawrence" w:date="2024-06-20T07:58:00Z" w:initials="JL">
    <w:p w14:paraId="2933CF55" w14:textId="77777777" w:rsidR="00C24E97" w:rsidRDefault="00C24E97" w:rsidP="00C24E97">
      <w:pPr>
        <w:pStyle w:val="CommentText"/>
      </w:pPr>
      <w:r>
        <w:rPr>
          <w:rStyle w:val="CommentReference"/>
        </w:rPr>
        <w:annotationRef/>
      </w:r>
      <w:r>
        <w:t xml:space="preserve">In the EU? US? </w:t>
      </w:r>
    </w:p>
  </w:comment>
  <w:comment w:id="88" w:author="Joshua Lawrence" w:date="2024-06-20T07:59:00Z" w:initials="JL">
    <w:p w14:paraId="0CEB9176" w14:textId="77777777" w:rsidR="00C24E97" w:rsidRDefault="00C24E97" w:rsidP="00C24E97">
      <w:pPr>
        <w:pStyle w:val="CommentText"/>
      </w:pPr>
      <w:r>
        <w:rPr>
          <w:rStyle w:val="CommentReference"/>
        </w:rPr>
        <w:annotationRef/>
      </w:r>
      <w:r>
        <w:t xml:space="preserve">Not sure what the correct nomenclature is on this right now? Developing, low-income, global south etc. @Chris probably knows. </w:t>
      </w:r>
    </w:p>
  </w:comment>
  <w:comment w:id="89" w:author="Joshua Lawrence" w:date="2024-06-20T07:59:00Z" w:initials="JL">
    <w:p w14:paraId="7BAD3190" w14:textId="77777777" w:rsidR="004F793A" w:rsidRDefault="004F793A" w:rsidP="004F793A">
      <w:pPr>
        <w:pStyle w:val="CommentText"/>
      </w:pPr>
      <w:r>
        <w:rPr>
          <w:rStyle w:val="CommentReference"/>
        </w:rPr>
        <w:annotationRef/>
      </w:r>
      <w:r>
        <w:t>Ref?</w:t>
      </w:r>
    </w:p>
  </w:comment>
  <w:comment w:id="144" w:author="Joshua Lawrence" w:date="2024-06-20T08:09:00Z" w:initials="JL">
    <w:p w14:paraId="77AA9EED" w14:textId="77777777" w:rsidR="004330DD" w:rsidRDefault="004330DD" w:rsidP="004330DD">
      <w:pPr>
        <w:pStyle w:val="CommentText"/>
      </w:pPr>
      <w:r>
        <w:rPr>
          <w:rStyle w:val="CommentReference"/>
        </w:rPr>
        <w:annotationRef/>
      </w:r>
      <w:r>
        <w:t>Formatting for Journal says this should be “Figure SF6”</w:t>
      </w:r>
    </w:p>
  </w:comment>
  <w:comment w:id="155" w:author="Joshua Lawrence" w:date="2024-06-20T20:27:00Z" w:initials="JL">
    <w:p w14:paraId="43D64F29" w14:textId="77777777" w:rsidR="006D3A17" w:rsidRDefault="006D3A17" w:rsidP="006D3A17">
      <w:pPr>
        <w:pStyle w:val="CommentText"/>
      </w:pPr>
      <w:r>
        <w:rPr>
          <w:rStyle w:val="CommentReference"/>
        </w:rPr>
        <w:annotationRef/>
      </w:r>
      <w:r>
        <w:t>I really think we shouldn’t use “epigenetic”. I have elaborated on this a bit more in a later comment. I would just put “non-genetic” in this figure.</w:t>
      </w:r>
    </w:p>
  </w:comment>
  <w:comment w:id="156" w:author="Joshua Lawrence" w:date="2024-06-20T08:12:00Z" w:initials="JL">
    <w:p w14:paraId="4AF78F21" w14:textId="406FC5D9" w:rsidR="004C468C" w:rsidRDefault="004C468C" w:rsidP="004C468C">
      <w:pPr>
        <w:pStyle w:val="CommentText"/>
      </w:pPr>
      <w:r>
        <w:rPr>
          <w:rStyle w:val="CommentReference"/>
        </w:rPr>
        <w:annotationRef/>
      </w:r>
      <w:r>
        <w:t>Formatting has gone weird here, but probably because of track changes</w:t>
      </w:r>
    </w:p>
  </w:comment>
  <w:comment w:id="160" w:author="Joshua Lawrence" w:date="2024-06-20T08:31:00Z" w:initials="JL">
    <w:p w14:paraId="69FC8CC0" w14:textId="77777777" w:rsidR="00A638CE" w:rsidRDefault="00A638CE" w:rsidP="00A638CE">
      <w:pPr>
        <w:pStyle w:val="CommentText"/>
      </w:pPr>
      <w:r>
        <w:rPr>
          <w:rStyle w:val="CommentReference"/>
        </w:rPr>
        <w:annotationRef/>
      </w:r>
      <w:r>
        <w:t>Degree symbol missing. Check throughout.</w:t>
      </w:r>
    </w:p>
  </w:comment>
  <w:comment w:id="161" w:author="Joshua Lawrence" w:date="2024-06-20T08:32:00Z" w:initials="JL">
    <w:p w14:paraId="600C0062" w14:textId="77777777" w:rsidR="00A638CE" w:rsidRDefault="00A638CE" w:rsidP="00A638CE">
      <w:pPr>
        <w:pStyle w:val="CommentText"/>
      </w:pPr>
      <w:r>
        <w:rPr>
          <w:rStyle w:val="CommentReference"/>
        </w:rPr>
        <w:annotationRef/>
      </w:r>
      <w:proofErr w:type="spellStart"/>
      <w:r>
        <w:t>Einsteins</w:t>
      </w:r>
      <w:proofErr w:type="spellEnd"/>
      <w:r>
        <w:t xml:space="preserve"> isn’t a </w:t>
      </w:r>
      <w:proofErr w:type="spellStart"/>
      <w:r>
        <w:t>capuital</w:t>
      </w:r>
      <w:proofErr w:type="spellEnd"/>
      <w:r>
        <w:t xml:space="preserve"> E but a </w:t>
      </w:r>
      <w:proofErr w:type="spellStart"/>
      <w:r>
        <w:t>greek</w:t>
      </w:r>
      <w:proofErr w:type="spellEnd"/>
      <w:r>
        <w:t xml:space="preserve"> letter. There is a slight difference in type-setting which can become more apparent with different fonts.</w:t>
      </w:r>
    </w:p>
  </w:comment>
  <w:comment w:id="181" w:author="Joshua Lawrence" w:date="2024-06-20T08:16:00Z" w:initials="JL">
    <w:p w14:paraId="35A44767" w14:textId="7DBEE538" w:rsidR="004C468C" w:rsidRDefault="004C468C" w:rsidP="004C468C">
      <w:pPr>
        <w:pStyle w:val="CommentText"/>
      </w:pPr>
      <w:r>
        <w:rPr>
          <w:rStyle w:val="CommentReference"/>
        </w:rPr>
        <w:annotationRef/>
      </w:r>
      <w:r>
        <w:t>I don’t understand what this means. Didn’t they tend to have just a few mutations?</w:t>
      </w:r>
    </w:p>
  </w:comment>
  <w:comment w:id="185" w:author="Joshua Lawrence" w:date="2024-06-20T08:16:00Z" w:initials="JL">
    <w:p w14:paraId="620D5B88" w14:textId="77777777" w:rsidR="004C468C" w:rsidRDefault="004C468C" w:rsidP="004C468C">
      <w:pPr>
        <w:pStyle w:val="CommentText"/>
      </w:pPr>
      <w:r>
        <w:rPr>
          <w:rStyle w:val="CommentReference"/>
        </w:rPr>
        <w:annotationRef/>
      </w:r>
      <w:r>
        <w:t>Check that gene names are italicised throughout</w:t>
      </w:r>
    </w:p>
  </w:comment>
  <w:comment w:id="184" w:author="Christopher J. Howe" w:date="2024-06-21T15:20:00Z" w:initials="CH">
    <w:p w14:paraId="185400D4" w14:textId="425E514F" w:rsidR="00B20F3C" w:rsidRDefault="00B20F3C">
      <w:pPr>
        <w:pStyle w:val="CommentText"/>
      </w:pPr>
      <w:r>
        <w:rPr>
          <w:rStyle w:val="CommentReference"/>
        </w:rPr>
        <w:annotationRef/>
      </w:r>
      <w:r>
        <w:t xml:space="preserve">You don’t have a P&gt;L substitution in the gene. The mutation in the gene leads to a P&gt;L substitution in the protein. </w:t>
      </w:r>
    </w:p>
  </w:comment>
  <w:comment w:id="187" w:author="Christopher J. Howe" w:date="2024-06-21T15:23:00Z" w:initials="CH">
    <w:p w14:paraId="29279711" w14:textId="12F34403" w:rsidR="00B20F3C" w:rsidRDefault="00B20F3C">
      <w:pPr>
        <w:pStyle w:val="CommentText"/>
      </w:pPr>
      <w:r>
        <w:rPr>
          <w:rStyle w:val="CommentReference"/>
        </w:rPr>
        <w:annotationRef/>
      </w:r>
      <w:r>
        <w:t>Again, L&gt;P is protein.</w:t>
      </w:r>
    </w:p>
  </w:comment>
  <w:comment w:id="188" w:author="Joshua Lawrence" w:date="2024-06-20T08:17:00Z" w:initials="JL">
    <w:p w14:paraId="09578760" w14:textId="77777777" w:rsidR="004C468C" w:rsidRDefault="004C468C" w:rsidP="004C468C">
      <w:pPr>
        <w:pStyle w:val="CommentText"/>
      </w:pPr>
      <w:r>
        <w:rPr>
          <w:rStyle w:val="CommentReference"/>
        </w:rPr>
        <w:annotationRef/>
      </w:r>
      <w:r>
        <w:t xml:space="preserve">I think either use this nomenclature or “Howe lab </w:t>
      </w:r>
      <w:proofErr w:type="spellStart"/>
      <w:r>
        <w:t>substrain</w:t>
      </w:r>
      <w:proofErr w:type="spellEnd"/>
      <w:r>
        <w:t>. Check this throughout</w:t>
      </w:r>
    </w:p>
  </w:comment>
  <w:comment w:id="196" w:author="Christopher J. Howe" w:date="2024-06-21T15:24:00Z" w:initials="CH">
    <w:p w14:paraId="7B3D2387" w14:textId="4507EA17" w:rsidR="00B20F3C" w:rsidRDefault="00B20F3C">
      <w:pPr>
        <w:pStyle w:val="CommentText"/>
      </w:pPr>
      <w:r>
        <w:rPr>
          <w:rStyle w:val="CommentReference"/>
        </w:rPr>
        <w:annotationRef/>
      </w:r>
      <w:r>
        <w:t>As arginine or histidine?</w:t>
      </w:r>
    </w:p>
  </w:comment>
  <w:comment w:id="197" w:author="Joshua Lawrence" w:date="2024-06-21T00:42:00Z" w:initials="JL">
    <w:p w14:paraId="2354A128" w14:textId="77777777" w:rsidR="001104F2" w:rsidRDefault="001104F2" w:rsidP="001104F2">
      <w:pPr>
        <w:pStyle w:val="CommentText"/>
      </w:pPr>
      <w:r>
        <w:rPr>
          <w:rStyle w:val="CommentReference"/>
        </w:rPr>
        <w:annotationRef/>
      </w:r>
      <w:r>
        <w:t xml:space="preserve">Again, I think this is annotated wrong, or you got the gene name wrong. </w:t>
      </w:r>
    </w:p>
  </w:comment>
  <w:comment w:id="198" w:author="Christopher J. Howe" w:date="2024-06-21T15:24:00Z" w:initials="CH">
    <w:p w14:paraId="7AAE474F" w14:textId="09FD5C19" w:rsidR="00B20F3C" w:rsidRDefault="00B20F3C">
      <w:pPr>
        <w:pStyle w:val="CommentText"/>
      </w:pPr>
      <w:r>
        <w:rPr>
          <w:rStyle w:val="CommentReference"/>
        </w:rPr>
        <w:annotationRef/>
      </w:r>
      <w:r>
        <w:t>Showing a mutation is better than ‘encoding’ a mutation.</w:t>
      </w:r>
    </w:p>
  </w:comment>
  <w:comment w:id="202"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06" w:author="Joshua Lawrence" w:date="2024-06-20T08:23:00Z" w:initials="JL">
    <w:p w14:paraId="624C24CC" w14:textId="77777777" w:rsidR="00E552F6" w:rsidRDefault="00E552F6" w:rsidP="00E552F6">
      <w:pPr>
        <w:pStyle w:val="CommentText"/>
      </w:pPr>
      <w:r>
        <w:rPr>
          <w:rStyle w:val="CommentReference"/>
        </w:rPr>
        <w:annotationRef/>
      </w:r>
      <w:r>
        <w:t xml:space="preserve">I think the explanation for this needed to be clearer. @Chris perhaps can improve on this further. </w:t>
      </w:r>
    </w:p>
  </w:comment>
  <w:comment w:id="217" w:author="Joshua Lawrence" w:date="2024-06-21T00:44:00Z" w:initials="JL">
    <w:p w14:paraId="717898B7" w14:textId="77777777" w:rsidR="001104F2" w:rsidRDefault="001104F2" w:rsidP="001104F2">
      <w:pPr>
        <w:pStyle w:val="CommentText"/>
      </w:pPr>
      <w:r>
        <w:rPr>
          <w:rStyle w:val="CommentReference"/>
        </w:rPr>
        <w:annotationRef/>
      </w:r>
      <w:r>
        <w:t xml:space="preserve">You need to discuss the global changes in variant frequencies here, which I’ve suggested you bring out of the SI. Also mention that these changes are observed independently of the bin size. </w:t>
      </w:r>
    </w:p>
  </w:comment>
  <w:comment w:id="221" w:author="Joshua Lawrence" w:date="2024-06-20T08:26:00Z" w:initials="JL">
    <w:p w14:paraId="02010B49" w14:textId="77614361"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w:t>
      </w:r>
      <w:proofErr w:type="spellStart"/>
      <w:r>
        <w:t>inividual</w:t>
      </w:r>
      <w:proofErr w:type="spellEnd"/>
      <w:r>
        <w:t xml:space="preserve"> strain is overkill for the main text. </w:t>
      </w:r>
    </w:p>
  </w:comment>
  <w:comment w:id="224" w:author="Joshua Lawrence" w:date="2024-06-20T22:27:00Z" w:initials="JL">
    <w:p w14:paraId="76D88537" w14:textId="77777777" w:rsidR="00085C3A" w:rsidRDefault="00085C3A" w:rsidP="00085C3A">
      <w:pPr>
        <w:pStyle w:val="CommentText"/>
      </w:pPr>
      <w:r>
        <w:rPr>
          <w:rStyle w:val="CommentReference"/>
        </w:rPr>
        <w:annotationRef/>
      </w:r>
      <w:r>
        <w:t xml:space="preserve">Is this gene annotation correct? I find that slr0261 is </w:t>
      </w:r>
      <w:proofErr w:type="spellStart"/>
      <w:r>
        <w:t>ndhH</w:t>
      </w:r>
      <w:proofErr w:type="spellEnd"/>
      <w:r>
        <w:t xml:space="preserve"> subunit of photosynthetic complex I, but slr0262 is a neighbouring gene of unknown function. The only paper I can find is by Frank </w:t>
      </w:r>
      <w:proofErr w:type="spellStart"/>
      <w:r>
        <w:t>Chauvat</w:t>
      </w:r>
      <w:proofErr w:type="spellEnd"/>
      <w:r>
        <w:t xml:space="preserve"> from 20+ years ago and all they showed is that it is not part of the </w:t>
      </w:r>
      <w:proofErr w:type="spellStart"/>
      <w:r>
        <w:t>ndhH</w:t>
      </w:r>
      <w:proofErr w:type="spellEnd"/>
      <w:r>
        <w:t xml:space="preserve"> transcript which is </w:t>
      </w:r>
      <w:proofErr w:type="spellStart"/>
      <w:r>
        <w:t>monocistronic</w:t>
      </w:r>
      <w:proofErr w:type="spellEnd"/>
      <w:r>
        <w:t xml:space="preserve"> (</w:t>
      </w:r>
      <w:proofErr w:type="spellStart"/>
      <w:r>
        <w:t>Pieulle</w:t>
      </w:r>
      <w:proofErr w:type="spellEnd"/>
      <w:r>
        <w:t xml:space="preserve"> et al. FEBS Letters 2000). </w:t>
      </w:r>
      <w:proofErr w:type="gramStart"/>
      <w:r>
        <w:t>Also</w:t>
      </w:r>
      <w:proofErr w:type="gramEnd"/>
      <w:r>
        <w:t xml:space="preserve"> a paper H. </w:t>
      </w:r>
      <w:proofErr w:type="spellStart"/>
      <w:r>
        <w:t>Mustila</w:t>
      </w:r>
      <w:proofErr w:type="spellEnd"/>
      <w:r>
        <w:t xml:space="preserve">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32" w:author="Joshua Lawrence" w:date="2024-06-20T08:33:00Z" w:initials="JL">
    <w:p w14:paraId="41EB6C4F" w14:textId="2EAAD349" w:rsidR="00A638CE" w:rsidRDefault="00A638CE" w:rsidP="00A638CE">
      <w:pPr>
        <w:pStyle w:val="CommentText"/>
      </w:pPr>
      <w:r>
        <w:rPr>
          <w:rStyle w:val="CommentReference"/>
        </w:rPr>
        <w:annotationRef/>
      </w:r>
      <w:r>
        <w:t xml:space="preserve">You use </w:t>
      </w:r>
      <w:proofErr w:type="spellStart"/>
      <w:r>
        <w:t>microeinsteins</w:t>
      </w:r>
      <w:proofErr w:type="spellEnd"/>
      <w:r>
        <w:t xml:space="preserve"> above. Be consistent. </w:t>
      </w:r>
    </w:p>
  </w:comment>
  <w:comment w:id="235" w:author="Christopher J. Howe" w:date="2024-06-21T15:36:00Z" w:initials="CH">
    <w:p w14:paraId="2286DF74" w14:textId="73EA106F" w:rsidR="0068386A" w:rsidRDefault="0068386A">
      <w:pPr>
        <w:pStyle w:val="CommentText"/>
      </w:pPr>
      <w:r>
        <w:rPr>
          <w:rStyle w:val="CommentReference"/>
        </w:rPr>
        <w:annotationRef/>
      </w:r>
      <w:r>
        <w:t>Fig 3b?</w:t>
      </w:r>
    </w:p>
  </w:comment>
  <w:comment w:id="237" w:author="Christopher J. Howe" w:date="2024-06-21T15:37:00Z" w:initials="CH">
    <w:p w14:paraId="432AD62E" w14:textId="2C05DCEF" w:rsidR="0068386A" w:rsidRDefault="0068386A">
      <w:pPr>
        <w:pStyle w:val="CommentText"/>
      </w:pPr>
      <w:r>
        <w:rPr>
          <w:rStyle w:val="CommentReference"/>
        </w:rPr>
        <w:annotationRef/>
      </w:r>
      <w:r>
        <w:t>Better to have the panels in the figure in the same order as we refer to them in the text.</w:t>
      </w:r>
    </w:p>
  </w:comment>
  <w:comment w:id="241" w:author="Joshua Lawrence" w:date="2024-06-20T08:34:00Z" w:initials="JL">
    <w:p w14:paraId="5CBDE92D" w14:textId="77777777" w:rsidR="00A638CE" w:rsidRDefault="00A638CE" w:rsidP="00A638CE">
      <w:pPr>
        <w:pStyle w:val="CommentText"/>
      </w:pPr>
      <w:r>
        <w:rPr>
          <w:rStyle w:val="CommentReference"/>
        </w:rPr>
        <w:annotationRef/>
      </w:r>
      <w:r>
        <w:t>This is journal formatting for figure hyperlinks. Check throughout</w:t>
      </w:r>
    </w:p>
  </w:comment>
  <w:comment w:id="266" w:author="Joshua Lawrence" w:date="2024-06-20T08:46:00Z" w:initials="JL">
    <w:p w14:paraId="487B7626" w14:textId="77777777" w:rsidR="00041063" w:rsidRDefault="00041063" w:rsidP="00041063">
      <w:pPr>
        <w:pStyle w:val="CommentText"/>
      </w:pPr>
      <w:r>
        <w:rPr>
          <w:rStyle w:val="CommentReference"/>
        </w:rPr>
        <w:annotationRef/>
      </w:r>
      <w:r>
        <w:t>As per my comment below, I think you can cut some words here. Just saying (</w:t>
      </w:r>
      <w:proofErr w:type="spellStart"/>
      <w:r>
        <w:t>i</w:t>
      </w:r>
      <w:proofErr w:type="spellEnd"/>
      <w:r>
        <w:t xml:space="preserve">) BPV experiments performed to look for EET activity in WT and mutations +/- MV (ii) WT has a large increase in photocurrent upon MV addition, caused by electron shuttling from PSI to electrode. This subsequently decreases due to cells dying. (iii) Mutants don’t show this same enhancement and are comparable to WT - MV. (iv) This could be caused by mutations effecting the reduction of MV by PSI, or by somehow limiting intracellular concentrations of MV by inhibiting influx or upregulating efflux. Degradation is unlikely due to MVs stability. </w:t>
      </w:r>
      <w:r>
        <w:br/>
      </w:r>
      <w:r>
        <w:br/>
        <w:t xml:space="preserve">This then briefly sets up for the CV experiments, which prove </w:t>
      </w:r>
      <w:proofErr w:type="gramStart"/>
      <w:r>
        <w:t>its</w:t>
      </w:r>
      <w:proofErr w:type="gramEnd"/>
      <w:r>
        <w:t xml:space="preserve"> controlling the intracellular concentration that has an effect. </w:t>
      </w:r>
    </w:p>
  </w:comment>
  <w:comment w:id="273" w:author="Joshua Lawrence" w:date="2024-06-20T20:12:00Z" w:initials="JL">
    <w:p w14:paraId="5A2F5C8C" w14:textId="77777777" w:rsidR="005531D7" w:rsidRDefault="005531D7" w:rsidP="005531D7">
      <w:pPr>
        <w:pStyle w:val="CommentText"/>
      </w:pPr>
      <w:r>
        <w:rPr>
          <w:rStyle w:val="CommentReference"/>
        </w:rPr>
        <w:annotationRef/>
      </w:r>
      <w:r>
        <w:t xml:space="preserve">You can save space and keep this with </w:t>
      </w:r>
      <w:proofErr w:type="spellStart"/>
      <w:r>
        <w:t>electrocchemical</w:t>
      </w:r>
      <w:proofErr w:type="spellEnd"/>
      <w:r>
        <w:t xml:space="preserve"> nomenclature by using this term throughout</w:t>
      </w:r>
    </w:p>
  </w:comment>
  <w:comment w:id="281" w:author="Joshua Lawrence" w:date="2024-06-20T20:17:00Z" w:initials="JL">
    <w:p w14:paraId="270AA0C4" w14:textId="77777777" w:rsidR="005531D7" w:rsidRDefault="005531D7" w:rsidP="005531D7">
      <w:pPr>
        <w:pStyle w:val="CommentText"/>
      </w:pPr>
      <w:r>
        <w:rPr>
          <w:rStyle w:val="CommentReference"/>
        </w:rPr>
        <w:annotationRef/>
      </w:r>
      <w:r>
        <w:t>Check superscript throughout.</w:t>
      </w:r>
    </w:p>
  </w:comment>
  <w:comment w:id="284" w:author="Joshua Lawrence" w:date="2024-06-20T20:18:00Z" w:initials="JL">
    <w:p w14:paraId="73B91EB7" w14:textId="77777777" w:rsidR="005531D7" w:rsidRDefault="005531D7" w:rsidP="005531D7">
      <w:pPr>
        <w:pStyle w:val="CommentText"/>
      </w:pPr>
      <w:r>
        <w:rPr>
          <w:rStyle w:val="CommentReference"/>
        </w:rPr>
        <w:annotationRef/>
      </w:r>
      <w:r>
        <w:t xml:space="preserve">I think this paragraph was also overly long. Done a little rewrite but I think this can probably be tightened up further. </w:t>
      </w:r>
    </w:p>
  </w:comment>
  <w:comment w:id="300" w:author="Joshua Lawrence" w:date="2024-06-20T08:37:00Z" w:initials="JL">
    <w:p w14:paraId="3276529A" w14:textId="67B8045F" w:rsidR="00A638CE" w:rsidRDefault="00A638CE" w:rsidP="00A638CE">
      <w:pPr>
        <w:pStyle w:val="CommentText"/>
      </w:pPr>
      <w:r>
        <w:rPr>
          <w:rStyle w:val="CommentReference"/>
        </w:rPr>
        <w:annotationRef/>
      </w:r>
      <w:r>
        <w:t>Check throughout</w:t>
      </w:r>
    </w:p>
  </w:comment>
  <w:comment w:id="305" w:author="Joshua Lawrence" w:date="2024-06-20T20:13:00Z" w:initials="JL">
    <w:p w14:paraId="38EDC88D" w14:textId="77777777"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306" w:author="Joshua Lawrence" w:date="2024-06-20T08:40:00Z" w:initials="JL">
    <w:p w14:paraId="7FFE36A3" w14:textId="3740A436" w:rsidR="00A638CE" w:rsidRDefault="00A638CE" w:rsidP="00A638CE">
      <w:pPr>
        <w:pStyle w:val="CommentText"/>
      </w:pPr>
      <w:r>
        <w:rPr>
          <w:rStyle w:val="CommentReference"/>
        </w:rPr>
        <w:annotationRef/>
      </w:r>
      <w:r>
        <w:t xml:space="preserve">I think the BPV data is very hard to read, confusing to a broad-readership, and doesn’t add to the story significantly more than what the (much clearer) CV results show. I would therefore place panels a-d in the supplementary figure and cut down the text describing it a little. </w:t>
      </w:r>
    </w:p>
    <w:p w14:paraId="56830A71" w14:textId="77777777" w:rsidR="00A638CE" w:rsidRDefault="00A638CE" w:rsidP="00A638CE">
      <w:pPr>
        <w:pStyle w:val="CommentText"/>
      </w:pPr>
    </w:p>
    <w:p w14:paraId="2D065664" w14:textId="77777777" w:rsidR="00A638CE" w:rsidRDefault="00A638CE" w:rsidP="00A638CE">
      <w:pPr>
        <w:pStyle w:val="CommentText"/>
      </w:pPr>
      <w:r>
        <w:t>In the supplementary figure you can also use more space and separate the data into more panels, making it much easier to follow.</w:t>
      </w:r>
    </w:p>
  </w:comment>
  <w:comment w:id="307" w:author="Joshua Lawrence" w:date="2024-06-20T20:48:00Z" w:initials="JL">
    <w:p w14:paraId="0C8F5179" w14:textId="77777777" w:rsidR="00616DBA" w:rsidRDefault="00DD1B8B" w:rsidP="00616DBA">
      <w:pPr>
        <w:pStyle w:val="CommentText"/>
      </w:pPr>
      <w:r>
        <w:rPr>
          <w:rStyle w:val="CommentReference"/>
        </w:rPr>
        <w:annotationRef/>
      </w:r>
      <w:r w:rsidR="00616DBA">
        <w:t xml:space="preserve">I’ve worked most on this. Tried to have each paragraph begin with a summary of some experimental results, and then relating this to theory/literature. </w:t>
      </w:r>
      <w:r w:rsidR="00616DBA">
        <w:br/>
      </w:r>
      <w:r w:rsidR="00616DBA">
        <w:br/>
        <w:t>To do this I’ve restructured the discussion and reworded entire sections to make it less detail-rich but (hopefully) equally informative. I’ve tried to get everything important down, but we can probably cut things to shrink this down a further if necessary</w:t>
      </w:r>
      <w:r w:rsidR="00616DBA">
        <w:br/>
      </w:r>
      <w:r w:rsidR="00616DBA">
        <w:br/>
        <w:t xml:space="preserve">What I’ve written needs editing from both @Albi and @Chris. I’ve highlighted the parts I’m least confident about. </w:t>
      </w:r>
    </w:p>
  </w:comment>
  <w:comment w:id="308" w:author="Joshua Lawrence" w:date="2024-06-21T00:55:00Z" w:initials="JL">
    <w:p w14:paraId="066BEE5D" w14:textId="50430A24" w:rsidR="00EF103D" w:rsidRDefault="00EF103D" w:rsidP="00EF103D">
      <w:pPr>
        <w:pStyle w:val="CommentText"/>
      </w:pPr>
      <w:r>
        <w:rPr>
          <w:rStyle w:val="CommentReference"/>
        </w:rPr>
        <w:annotationRef/>
      </w:r>
      <w:r>
        <w:t>I quite liked the overview figure about polyploidy you showed in the lab meeting. Not sure if this could be included as a figure in the discussion?</w:t>
      </w:r>
    </w:p>
  </w:comment>
  <w:comment w:id="309" w:author="Joshua Lawrence" w:date="2024-06-20T20:20:00Z" w:initials="JL">
    <w:p w14:paraId="16CE289D" w14:textId="1FC74EC9" w:rsidR="005531D7" w:rsidRDefault="005531D7" w:rsidP="005531D7">
      <w:pPr>
        <w:pStyle w:val="CommentText"/>
      </w:pPr>
      <w:r>
        <w:rPr>
          <w:rStyle w:val="CommentReference"/>
        </w:rPr>
        <w:annotationRef/>
      </w:r>
      <w:r>
        <w:t xml:space="preserve">Is it true that B-lactams always give a growth inhibition if the resistance mechanisms </w:t>
      </w:r>
      <w:proofErr w:type="gramStart"/>
      <w:r>
        <w:t>is</w:t>
      </w:r>
      <w:proofErr w:type="gramEnd"/>
      <w:r>
        <w:t xml:space="preserve"> degradation?  </w:t>
      </w:r>
    </w:p>
  </w:comment>
  <w:comment w:id="320" w:author="Joshua Lawrence" w:date="2024-06-20T20:25:00Z" w:initials="JL">
    <w:p w14:paraId="0982DB74" w14:textId="77777777" w:rsidR="006D3A17" w:rsidRDefault="006D3A17" w:rsidP="006D3A17">
      <w:pPr>
        <w:pStyle w:val="CommentText"/>
      </w:pPr>
      <w:r>
        <w:rPr>
          <w:rStyle w:val="CommentReference"/>
        </w:rPr>
        <w:annotationRef/>
      </w:r>
      <w:r>
        <w:t xml:space="preserve">See above. I still think using this term is a can of worms. I know the etymology of the word fits with this, but in </w:t>
      </w:r>
      <w:proofErr w:type="gramStart"/>
      <w:r>
        <w:t>reality</w:t>
      </w:r>
      <w:proofErr w:type="gramEnd"/>
      <w:r>
        <w:t xml:space="preserve"> epigenetics is used as “on top of DNA” e.g. modifications to the DNA. I’ve proposed an alternative wording which is as accurate yet snappy as I can do it. </w:t>
      </w:r>
    </w:p>
  </w:comment>
  <w:comment w:id="331" w:author="Joshua Lawrence" w:date="2024-06-20T22:17:00Z" w:initials="JL">
    <w:p w14:paraId="10AE8C8B" w14:textId="77777777" w:rsidR="00D05D72" w:rsidRDefault="00D05D72" w:rsidP="00D05D72">
      <w:pPr>
        <w:pStyle w:val="CommentText"/>
      </w:pPr>
      <w:r>
        <w:rPr>
          <w:rStyle w:val="CommentReference"/>
        </w:rPr>
        <w:annotationRef/>
      </w:r>
      <w:r>
        <w:t xml:space="preserve">There are transporters on the plasmids so </w:t>
      </w:r>
      <w:proofErr w:type="spellStart"/>
      <w:r>
        <w:t>its</w:t>
      </w:r>
      <w:proofErr w:type="spellEnd"/>
      <w:r>
        <w:t xml:space="preserve"> essential to check them</w:t>
      </w:r>
    </w:p>
  </w:comment>
  <w:comment w:id="345" w:author="Joshua Lawrence" w:date="2024-06-20T23:05:00Z" w:initials="JL">
    <w:p w14:paraId="5F33E7E6" w14:textId="77777777" w:rsidR="00AF2C7B" w:rsidRDefault="00AF2C7B" w:rsidP="00AF2C7B">
      <w:pPr>
        <w:pStyle w:val="CommentText"/>
      </w:pPr>
      <w:r>
        <w:rPr>
          <w:rStyle w:val="CommentReference"/>
        </w:rPr>
        <w:annotationRef/>
      </w:r>
      <w:r>
        <w:t xml:space="preserve">Any references for this? </w:t>
      </w:r>
      <w:proofErr w:type="spellStart"/>
      <w:r>
        <w:t>E.g</w:t>
      </w:r>
      <w:proofErr w:type="spellEnd"/>
      <w:r>
        <w:t xml:space="preserve"> ABC transporter mutations in other bacteria. </w:t>
      </w:r>
    </w:p>
  </w:comment>
  <w:comment w:id="362" w:author="Joshua Lawrence" w:date="2024-06-20T23:01:00Z" w:initials="JL">
    <w:p w14:paraId="5E6E0502" w14:textId="77777777" w:rsidR="006F6A2B" w:rsidRDefault="006F6A2B" w:rsidP="006F6A2B">
      <w:pPr>
        <w:pStyle w:val="CommentText"/>
      </w:pPr>
      <w:r>
        <w:rPr>
          <w:rStyle w:val="CommentReference"/>
        </w:rPr>
        <w:annotationRef/>
      </w:r>
      <w:r>
        <w:t>Add in</w:t>
      </w:r>
    </w:p>
  </w:comment>
  <w:comment w:id="363" w:author="Joshua Lawrence" w:date="2024-06-20T23:01:00Z" w:initials="JL">
    <w:p w14:paraId="3DC308CD" w14:textId="77777777" w:rsidR="006F6A2B" w:rsidRDefault="006F6A2B" w:rsidP="006F6A2B">
      <w:pPr>
        <w:pStyle w:val="CommentText"/>
      </w:pPr>
      <w:r>
        <w:rPr>
          <w:rStyle w:val="CommentReference"/>
        </w:rPr>
        <w:annotationRef/>
      </w:r>
      <w:r>
        <w:t>Add in</w:t>
      </w:r>
    </w:p>
  </w:comment>
  <w:comment w:id="371" w:author="Joshua Lawrence" w:date="2024-06-20T22:37:00Z" w:initials="JL">
    <w:p w14:paraId="0C0EF918" w14:textId="77777777" w:rsidR="006F6A2B" w:rsidRDefault="006F6A2B" w:rsidP="006F6A2B">
      <w:pPr>
        <w:pStyle w:val="CommentText"/>
      </w:pPr>
      <w:r>
        <w:rPr>
          <w:rStyle w:val="CommentReference"/>
        </w:rPr>
        <w:annotationRef/>
      </w:r>
      <w:r>
        <w:t>There are papers on this you can check in the literature</w:t>
      </w:r>
    </w:p>
  </w:comment>
  <w:comment w:id="374" w:author="Joshua Lawrence" w:date="2024-06-20T23:54:00Z" w:initials="JL">
    <w:p w14:paraId="71CE06D9" w14:textId="77777777" w:rsidR="005C50BC" w:rsidRDefault="005C50BC" w:rsidP="005C50BC">
      <w:pPr>
        <w:pStyle w:val="CommentText"/>
      </w:pPr>
      <w:r>
        <w:rPr>
          <w:rStyle w:val="CommentReference"/>
        </w:rPr>
        <w:annotationRef/>
      </w:r>
      <w:r>
        <w:t>Which mutations?</w:t>
      </w:r>
    </w:p>
  </w:comment>
  <w:comment w:id="399" w:author="Joshua Lawrence" w:date="2024-06-20T23:17:00Z" w:initials="JL">
    <w:p w14:paraId="794FDA2E" w14:textId="1546EFD6" w:rsidR="006F6A2B" w:rsidRDefault="006F6A2B" w:rsidP="006F6A2B">
      <w:pPr>
        <w:pStyle w:val="CommentText"/>
      </w:pPr>
      <w:r>
        <w:rPr>
          <w:rStyle w:val="CommentReference"/>
        </w:rPr>
        <w:annotationRef/>
      </w:r>
      <w:r>
        <w:t>Add in</w:t>
      </w:r>
    </w:p>
  </w:comment>
  <w:comment w:id="403" w:author="Joshua Lawrence" w:date="2024-06-20T23:27:00Z" w:initials="JL">
    <w:p w14:paraId="6BD0367E" w14:textId="77777777" w:rsidR="00A860E1" w:rsidRDefault="00A860E1" w:rsidP="00A860E1">
      <w:pPr>
        <w:pStyle w:val="CommentText"/>
      </w:pPr>
      <w:r>
        <w:rPr>
          <w:rStyle w:val="CommentReference"/>
        </w:rPr>
        <w:annotationRef/>
      </w:r>
      <w:r>
        <w:t xml:space="preserve">I think this is a little hand wavey. </w:t>
      </w:r>
      <w:proofErr w:type="gramStart"/>
      <w:r>
        <w:t>Plus</w:t>
      </w:r>
      <w:proofErr w:type="gramEnd"/>
      <w:r>
        <w:t xml:space="preserve"> the enzyme seems to be associated with the secretion and uptake of free-fatty acids rather than lipid synthesis. </w:t>
      </w:r>
      <w:r>
        <w:br/>
      </w:r>
      <w:r>
        <w:br/>
        <w:t xml:space="preserve">There </w:t>
      </w:r>
      <w:proofErr w:type="gramStart"/>
      <w:r>
        <w:t>is</w:t>
      </w:r>
      <w:proofErr w:type="gramEnd"/>
      <w:r>
        <w:t xml:space="preserve">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446" w:author="Joshua Lawrence" w:date="2024-06-20T22:59:00Z" w:initials="JL">
    <w:p w14:paraId="298C9E4E" w14:textId="730D27F1" w:rsidR="00AF2C7B" w:rsidRDefault="00AF2C7B" w:rsidP="00AF2C7B">
      <w:pPr>
        <w:pStyle w:val="CommentText"/>
      </w:pPr>
      <w:r>
        <w:rPr>
          <w:rStyle w:val="CommentReference"/>
        </w:rPr>
        <w:annotationRef/>
      </w:r>
      <w:r>
        <w:t xml:space="preserve">If they prove </w:t>
      </w:r>
      <w:proofErr w:type="gramStart"/>
      <w:r>
        <w:t>this</w:t>
      </w:r>
      <w:proofErr w:type="gramEnd"/>
      <w:r>
        <w:t xml:space="preserve"> we should include that detail. Otherwise probably best to just suggest it ourselves as I have done above. </w:t>
      </w:r>
    </w:p>
  </w:comment>
  <w:comment w:id="465" w:author="Joshua Lawrence" w:date="2024-06-20T23:35:00Z" w:initials="JL">
    <w:p w14:paraId="7B6C8AF1" w14:textId="77777777" w:rsidR="003E6C86" w:rsidRDefault="003E6C86" w:rsidP="003E6C86">
      <w:pPr>
        <w:pStyle w:val="CommentText"/>
      </w:pPr>
      <w:r>
        <w:rPr>
          <w:rStyle w:val="CommentReference"/>
        </w:rPr>
        <w:annotationRef/>
      </w:r>
      <w:r>
        <w:t>Again, need to re-do this graph if including plasmid mutations</w:t>
      </w:r>
    </w:p>
  </w:comment>
  <w:comment w:id="469" w:author="Joshua Lawrence" w:date="2024-06-20T23:37:00Z" w:initials="JL">
    <w:p w14:paraId="0DB3BAA0" w14:textId="77777777" w:rsidR="003E6C86" w:rsidRDefault="003E6C86" w:rsidP="003E6C86">
      <w:pPr>
        <w:pStyle w:val="CommentText"/>
      </w:pPr>
      <w:r>
        <w:rPr>
          <w:rStyle w:val="CommentReference"/>
        </w:rPr>
        <w:annotationRef/>
      </w:r>
      <w:r>
        <w:t>Need to (briefly) describe how</w:t>
      </w:r>
    </w:p>
  </w:comment>
  <w:comment w:id="470" w:author="Christopher J. Howe" w:date="2024-06-21T15:41:00Z" w:initials="CH">
    <w:p w14:paraId="1E5D2FB2" w14:textId="0D72A2D6" w:rsidR="007A751F" w:rsidRDefault="007A751F">
      <w:pPr>
        <w:pStyle w:val="CommentText"/>
      </w:pPr>
      <w:r>
        <w:rPr>
          <w:rStyle w:val="CommentReference"/>
        </w:rPr>
        <w:annotationRef/>
      </w:r>
      <w:r>
        <w:t>Can we give a P value? ‘improbably’ could be anything up to 50%?</w:t>
      </w:r>
    </w:p>
  </w:comment>
  <w:comment w:id="485" w:author="Joshua Lawrence" w:date="2024-06-20T23:48:00Z" w:initials="JL">
    <w:p w14:paraId="23BB1D09" w14:textId="77777777" w:rsidR="001D1E3E" w:rsidRDefault="001D1E3E" w:rsidP="001D1E3E">
      <w:pPr>
        <w:pStyle w:val="CommentText"/>
      </w:pPr>
      <w:r>
        <w:rPr>
          <w:rStyle w:val="CommentReference"/>
        </w:rPr>
        <w:annotationRef/>
      </w:r>
      <w:r>
        <w:t xml:space="preserve">@Chris maybe knows a better way to say this. I can’t find any paper looking at changes in allele frequencies of native genes on chromosomes in polyploid bacteria in response to some selective pressure. </w:t>
      </w:r>
    </w:p>
  </w:comment>
  <w:comment w:id="492" w:author="Joshua Lawrence" w:date="2024-06-20T23:51:00Z" w:initials="JL">
    <w:p w14:paraId="1149B3F9" w14:textId="77777777" w:rsidR="005C50BC" w:rsidRDefault="005C50BC" w:rsidP="005C50BC">
      <w:pPr>
        <w:pStyle w:val="CommentText"/>
      </w:pPr>
      <w:r>
        <w:rPr>
          <w:rStyle w:val="CommentReference"/>
        </w:rPr>
        <w:annotationRef/>
      </w:r>
      <w:r>
        <w:t>See papers I’ve linked in previous emails.</w:t>
      </w:r>
    </w:p>
  </w:comment>
  <w:comment w:id="506" w:author="Joshua Lawrence" w:date="2024-06-21T00:36:00Z" w:initials="JL">
    <w:p w14:paraId="55C777B5" w14:textId="77777777" w:rsidR="0098682D" w:rsidRDefault="0098682D" w:rsidP="0098682D">
      <w:pPr>
        <w:pStyle w:val="CommentText"/>
      </w:pPr>
      <w:r>
        <w:rPr>
          <w:rStyle w:val="CommentReference"/>
        </w:rPr>
        <w:annotationRef/>
      </w:r>
      <w:r>
        <w:t xml:space="preserve">I found this part very difficult to write but I think it’s important. Maybe @Chris can leverage his </w:t>
      </w:r>
      <w:proofErr w:type="spellStart"/>
      <w:r>
        <w:t>EvoBio</w:t>
      </w:r>
      <w:proofErr w:type="spellEnd"/>
      <w:r>
        <w:t xml:space="preserve"> knowledge to help here.</w:t>
      </w:r>
    </w:p>
  </w:comment>
  <w:comment w:id="513" w:author="Joshua Lawrence" w:date="2024-06-21T00:05:00Z" w:initials="JL">
    <w:p w14:paraId="46F22B99" w14:textId="1CF019BD" w:rsidR="0078078B" w:rsidRDefault="0078078B" w:rsidP="0078078B">
      <w:pPr>
        <w:pStyle w:val="CommentText"/>
      </w:pPr>
      <w:r>
        <w:rPr>
          <w:rStyle w:val="CommentReference"/>
        </w:rPr>
        <w:annotationRef/>
      </w:r>
      <w:r>
        <w:t>See papers I’ve linked in previous emails.</w:t>
      </w:r>
    </w:p>
  </w:comment>
  <w:comment w:id="516" w:author="Joshua Lawrence" w:date="2024-06-21T00:08:00Z" w:initials="JL">
    <w:p w14:paraId="162EDE59" w14:textId="77777777" w:rsidR="0078078B" w:rsidRDefault="0078078B" w:rsidP="0078078B">
      <w:pPr>
        <w:pStyle w:val="CommentText"/>
      </w:pPr>
      <w:r>
        <w:rPr>
          <w:rStyle w:val="CommentReference"/>
        </w:rPr>
        <w:annotationRef/>
      </w:r>
      <w:r>
        <w:t>See papers I’ve linked in previous emails.</w:t>
      </w:r>
    </w:p>
  </w:comment>
  <w:comment w:id="519" w:author="Joshua Lawrence" w:date="2024-06-21T00:15:00Z" w:initials="JL">
    <w:p w14:paraId="7EC07022" w14:textId="77777777" w:rsidR="006C3C3F" w:rsidRDefault="006C3C3F" w:rsidP="006C3C3F">
      <w:pPr>
        <w:pStyle w:val="CommentText"/>
      </w:pPr>
      <w:r>
        <w:rPr>
          <w:rStyle w:val="CommentReference"/>
        </w:rPr>
        <w:annotationRef/>
      </w:r>
      <w:r>
        <w:t>I know this is a split-infinitive but reads weird the other way around. @Chris perhaps you can reword?</w:t>
      </w:r>
    </w:p>
  </w:comment>
  <w:comment w:id="526" w:author="Joshua Lawrence" w:date="2024-06-21T00:13:00Z" w:initials="JL">
    <w:p w14:paraId="0D206365" w14:textId="4B89EED9" w:rsidR="006C3C3F" w:rsidRDefault="006C3C3F" w:rsidP="006C3C3F">
      <w:pPr>
        <w:pStyle w:val="CommentText"/>
      </w:pPr>
      <w:r>
        <w:rPr>
          <w:rStyle w:val="CommentReference"/>
        </w:rPr>
        <w:annotationRef/>
      </w:r>
      <w:r>
        <w:t>@Chris is there a word for this? I don’t mean essential, but just any gene that will be contributing to phenotypic fitness</w:t>
      </w:r>
    </w:p>
  </w:comment>
  <w:comment w:id="542" w:author="Christopher J. Howe" w:date="2024-06-21T15:48:00Z" w:initials="CH">
    <w:p w14:paraId="4BCA425A" w14:textId="1BAC3B24" w:rsidR="001A5175" w:rsidRDefault="001A5175">
      <w:pPr>
        <w:pStyle w:val="CommentText"/>
      </w:pPr>
      <w:r>
        <w:rPr>
          <w:rStyle w:val="CommentReference"/>
        </w:rPr>
        <w:annotationRef/>
      </w:r>
      <w:r>
        <w:t xml:space="preserve">Not necessarily. Kimura showed that neutral mutations could arise and also be fixed by chance. </w:t>
      </w:r>
      <w:r>
        <w:t>The probability is inversely related to the population size</w:t>
      </w:r>
      <w:r w:rsidR="00D677EF">
        <w:t xml:space="preserve"> for diploids</w:t>
      </w:r>
      <w:r>
        <w:t xml:space="preserve">. See </w:t>
      </w:r>
      <w:proofErr w:type="spellStart"/>
      <w:proofErr w:type="gramStart"/>
      <w:r>
        <w:t>eg</w:t>
      </w:r>
      <w:proofErr w:type="spellEnd"/>
      <w:proofErr w:type="gramEnd"/>
      <w:r>
        <w:t xml:space="preserve"> Kimura (1962) Genetics 47:713-719.</w:t>
      </w:r>
    </w:p>
  </w:comment>
  <w:comment w:id="558"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w:t>
      </w:r>
      <w:proofErr w:type="gramStart"/>
      <w:r>
        <w:t>E.g.</w:t>
      </w:r>
      <w:proofErr w:type="gramEnd"/>
      <w:r>
        <w:t xml:space="preserve"> measure changes in light intensity, temperature and nutrient depletion in some area of ocean over a year, and do regular sequencing to see if there are any correlated changes in allele frequencies. </w:t>
      </w:r>
    </w:p>
  </w:comment>
  <w:comment w:id="564"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w:t>
      </w:r>
      <w:proofErr w:type="gramStart"/>
      <w:r>
        <w:t>understudies</w:t>
      </w:r>
      <w:proofErr w:type="gramEnd"/>
      <w:r>
        <w:t xml:space="preserve"> phenomenon which will open up a greater understanding of evolutionary forces underlying various processes, including environmental adaptation and antimicrobial resistance. </w:t>
      </w:r>
    </w:p>
  </w:comment>
  <w:comment w:id="577"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581"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584"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51CA54" w15:done="0"/>
  <w15:commentEx w15:paraId="728ED338" w15:done="0"/>
  <w15:commentEx w15:paraId="2A952619" w15:done="0"/>
  <w15:commentEx w15:paraId="04AE31AB" w15:done="0"/>
  <w15:commentEx w15:paraId="68F93B59" w15:done="0"/>
  <w15:commentEx w15:paraId="233F7BE0" w15:done="0"/>
  <w15:commentEx w15:paraId="60BA5F18" w15:done="0"/>
  <w15:commentEx w15:paraId="22050144" w15:done="0"/>
  <w15:commentEx w15:paraId="6696332B" w15:done="0"/>
  <w15:commentEx w15:paraId="36D4641B" w15:done="0"/>
  <w15:commentEx w15:paraId="67FBE7AF" w15:done="0"/>
  <w15:commentEx w15:paraId="1888C5D9" w15:done="0"/>
  <w15:commentEx w15:paraId="2933CF55" w15:done="0"/>
  <w15:commentEx w15:paraId="0CEB9176" w15:done="0"/>
  <w15:commentEx w15:paraId="7BAD3190" w15:done="0"/>
  <w15:commentEx w15:paraId="77AA9EED" w15:done="0"/>
  <w15:commentEx w15:paraId="43D64F29" w15:done="0"/>
  <w15:commentEx w15:paraId="4AF78F21" w15:done="0"/>
  <w15:commentEx w15:paraId="69FC8CC0" w15:done="0"/>
  <w15:commentEx w15:paraId="600C0062" w15:done="0"/>
  <w15:commentEx w15:paraId="35A44767" w15:done="0"/>
  <w15:commentEx w15:paraId="620D5B88" w15:done="0"/>
  <w15:commentEx w15:paraId="185400D4" w15:done="0"/>
  <w15:commentEx w15:paraId="29279711" w15:done="0"/>
  <w15:commentEx w15:paraId="09578760" w15:done="0"/>
  <w15:commentEx w15:paraId="7B3D2387" w15:done="0"/>
  <w15:commentEx w15:paraId="2354A128" w15:done="0"/>
  <w15:commentEx w15:paraId="7AAE474F" w15:done="0"/>
  <w15:commentEx w15:paraId="57984DEE" w15:done="0"/>
  <w15:commentEx w15:paraId="624C24CC" w15:done="0"/>
  <w15:commentEx w15:paraId="717898B7" w15:done="0"/>
  <w15:commentEx w15:paraId="02010B49" w15:done="0"/>
  <w15:commentEx w15:paraId="76D88537" w15:done="0"/>
  <w15:commentEx w15:paraId="41EB6C4F" w15:done="0"/>
  <w15:commentEx w15:paraId="2286DF74" w15:done="0"/>
  <w15:commentEx w15:paraId="432AD62E" w15:done="0"/>
  <w15:commentEx w15:paraId="5CBDE92D" w15:done="0"/>
  <w15:commentEx w15:paraId="487B7626" w15:done="0"/>
  <w15:commentEx w15:paraId="5A2F5C8C" w15:done="0"/>
  <w15:commentEx w15:paraId="270AA0C4" w15:done="0"/>
  <w15:commentEx w15:paraId="73B91EB7" w15:done="0"/>
  <w15:commentEx w15:paraId="3276529A" w15:done="0"/>
  <w15:commentEx w15:paraId="38EDC88D" w15:done="0"/>
  <w15:commentEx w15:paraId="2D065664" w15:done="0"/>
  <w15:commentEx w15:paraId="0C8F5179" w15:done="0"/>
  <w15:commentEx w15:paraId="066BEE5D" w15:done="0"/>
  <w15:commentEx w15:paraId="16CE289D" w15:done="0"/>
  <w15:commentEx w15:paraId="0982DB74" w15:done="0"/>
  <w15:commentEx w15:paraId="10AE8C8B" w15:done="0"/>
  <w15:commentEx w15:paraId="5F33E7E6" w15:done="0"/>
  <w15:commentEx w15:paraId="5E6E0502" w15:done="0"/>
  <w15:commentEx w15:paraId="3DC308CD" w15:done="0"/>
  <w15:commentEx w15:paraId="0C0EF918" w15:done="0"/>
  <w15:commentEx w15:paraId="71CE06D9" w15:done="0"/>
  <w15:commentEx w15:paraId="794FDA2E" w15:done="0"/>
  <w15:commentEx w15:paraId="6BD0367E" w15:done="0"/>
  <w15:commentEx w15:paraId="298C9E4E" w15:done="0"/>
  <w15:commentEx w15:paraId="7B6C8AF1" w15:done="0"/>
  <w15:commentEx w15:paraId="0DB3BAA0" w15:done="0"/>
  <w15:commentEx w15:paraId="1E5D2FB2" w15:done="0"/>
  <w15:commentEx w15:paraId="23BB1D09" w15:done="0"/>
  <w15:commentEx w15:paraId="1149B3F9" w15:done="0"/>
  <w15:commentEx w15:paraId="55C777B5" w15:done="0"/>
  <w15:commentEx w15:paraId="46F22B99" w15:done="0"/>
  <w15:commentEx w15:paraId="162EDE59" w15:done="0"/>
  <w15:commentEx w15:paraId="7EC07022" w15:done="0"/>
  <w15:commentEx w15:paraId="0D206365" w15:done="0"/>
  <w15:commentEx w15:paraId="4BCA425A" w15:done="0"/>
  <w15:commentEx w15:paraId="409616D0" w15:done="0"/>
  <w15:commentEx w15:paraId="0BC6CA53" w15:done="0"/>
  <w15:commentEx w15:paraId="2EF1FA98" w15:done="0"/>
  <w15:commentEx w15:paraId="07BE3F9B" w15:done="0"/>
  <w15:commentEx w15:paraId="5D9B39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088EFC2" w16cex:dateUtc="2024-06-20T07:07:00Z"/>
  <w16cex:commentExtensible w16cex:durableId="4AC30213" w16cex:dateUtc="2024-06-20T07:30:00Z"/>
  <w16cex:commentExtensible w16cex:durableId="3770A06C" w16cex:dateUtc="2024-06-21T12:19:00Z"/>
  <w16cex:commentExtensible w16cex:durableId="4FAC13FD" w16cex:dateUtc="2024-06-20T06:45:00Z"/>
  <w16cex:commentExtensible w16cex:durableId="52A89A1F" w16cex:dateUtc="2024-06-20T06:39:00Z"/>
  <w16cex:commentExtensible w16cex:durableId="7160B6F1" w16cex:dateUtc="2024-06-20T06:51:00Z"/>
  <w16cex:commentExtensible w16cex:durableId="1F8C7E22" w16cex:dateUtc="2024-06-20T06:48:00Z"/>
  <w16cex:commentExtensible w16cex:durableId="684F5C3A" w16cex:dateUtc="2024-06-20T06:50:00Z"/>
  <w16cex:commentExtensible w16cex:durableId="6F40B81A" w16cex:dateUtc="2024-06-20T06:52:00Z"/>
  <w16cex:commentExtensible w16cex:durableId="57AF56AA" w16cex:dateUtc="2024-06-21T12:21:00Z"/>
  <w16cex:commentExtensible w16cex:durableId="3B3FEACC" w16cex:dateUtc="2024-06-20T06:56:00Z"/>
  <w16cex:commentExtensible w16cex:durableId="052C6717" w16cex:dateUtc="2024-06-21T12:28:00Z"/>
  <w16cex:commentExtensible w16cex:durableId="32F996B2" w16cex:dateUtc="2024-06-20T06:58:00Z"/>
  <w16cex:commentExtensible w16cex:durableId="4341E270" w16cex:dateUtc="2024-06-20T06:59:00Z"/>
  <w16cex:commentExtensible w16cex:durableId="1F2BFEF7" w16cex:dateUtc="2024-06-20T06:59:00Z"/>
  <w16cex:commentExtensible w16cex:durableId="65B66D2D" w16cex:dateUtc="2024-06-20T07:09:00Z"/>
  <w16cex:commentExtensible w16cex:durableId="19D2FB38" w16cex:dateUtc="2024-06-20T19:27:00Z"/>
  <w16cex:commentExtensible w16cex:durableId="66E9BCDF" w16cex:dateUtc="2024-06-20T07:12:00Z"/>
  <w16cex:commentExtensible w16cex:durableId="47DB5660" w16cex:dateUtc="2024-06-20T07:31:00Z"/>
  <w16cex:commentExtensible w16cex:durableId="21B38AC6" w16cex:dateUtc="2024-06-20T07:32:00Z"/>
  <w16cex:commentExtensible w16cex:durableId="635974D1" w16cex:dateUtc="2024-06-20T07:16:00Z"/>
  <w16cex:commentExtensible w16cex:durableId="0D15DC61" w16cex:dateUtc="2024-06-20T07:16:00Z"/>
  <w16cex:commentExtensible w16cex:durableId="22AD34BD" w16cex:dateUtc="2024-06-21T13:20:00Z"/>
  <w16cex:commentExtensible w16cex:durableId="76720B72" w16cex:dateUtc="2024-06-21T13:23:00Z"/>
  <w16cex:commentExtensible w16cex:durableId="2287F9AF" w16cex:dateUtc="2024-06-20T07:17:00Z"/>
  <w16cex:commentExtensible w16cex:durableId="1015FC36" w16cex:dateUtc="2024-06-21T13:24:00Z"/>
  <w16cex:commentExtensible w16cex:durableId="14EA6927" w16cex:dateUtc="2024-06-20T23:42:00Z"/>
  <w16cex:commentExtensible w16cex:durableId="182E69B1" w16cex:dateUtc="2024-06-21T13:24:00Z"/>
  <w16cex:commentExtensible w16cex:durableId="3EC4D4E8" w16cex:dateUtc="2024-06-20T07:19:00Z"/>
  <w16cex:commentExtensible w16cex:durableId="443E0842" w16cex:dateUtc="2024-06-20T07:23:00Z"/>
  <w16cex:commentExtensible w16cex:durableId="78D70485" w16cex:dateUtc="2024-06-20T23:44:00Z"/>
  <w16cex:commentExtensible w16cex:durableId="2B591A47" w16cex:dateUtc="2024-06-20T07:26:00Z"/>
  <w16cex:commentExtensible w16cex:durableId="05385C23" w16cex:dateUtc="2024-06-20T21:27:00Z"/>
  <w16cex:commentExtensible w16cex:durableId="28B877ED" w16cex:dateUtc="2024-06-20T07:33:00Z"/>
  <w16cex:commentExtensible w16cex:durableId="4A8F9BA3" w16cex:dateUtc="2024-06-21T13:36:00Z"/>
  <w16cex:commentExtensible w16cex:durableId="7ED35A24" w16cex:dateUtc="2024-06-21T13:37:00Z"/>
  <w16cex:commentExtensible w16cex:durableId="16D152DF" w16cex:dateUtc="2024-06-20T07:34:00Z"/>
  <w16cex:commentExtensible w16cex:durableId="74599E70" w16cex:dateUtc="2024-06-20T07:46:00Z"/>
  <w16cex:commentExtensible w16cex:durableId="12349E19" w16cex:dateUtc="2024-06-20T19:12:00Z"/>
  <w16cex:commentExtensible w16cex:durableId="2F115FC0" w16cex:dateUtc="2024-06-20T19:17:00Z"/>
  <w16cex:commentExtensible w16cex:durableId="4DD7428F" w16cex:dateUtc="2024-06-20T19:18:00Z"/>
  <w16cex:commentExtensible w16cex:durableId="77987DED" w16cex:dateUtc="2024-06-20T07:37:00Z"/>
  <w16cex:commentExtensible w16cex:durableId="36D166B9" w16cex:dateUtc="2024-06-20T19:13:00Z"/>
  <w16cex:commentExtensible w16cex:durableId="426745BC" w16cex:dateUtc="2024-06-20T07:40:00Z"/>
  <w16cex:commentExtensible w16cex:durableId="7CD4F325" w16cex:dateUtc="2024-06-20T19:48:00Z"/>
  <w16cex:commentExtensible w16cex:durableId="718F4CA0" w16cex:dateUtc="2024-06-20T23:55:00Z"/>
  <w16cex:commentExtensible w16cex:durableId="7CB37478" w16cex:dateUtc="2024-06-20T19:20:00Z"/>
  <w16cex:commentExtensible w16cex:durableId="2F698266" w16cex:dateUtc="2024-06-20T19:25:00Z"/>
  <w16cex:commentExtensible w16cex:durableId="56D4769C" w16cex:dateUtc="2024-06-20T21:17:00Z"/>
  <w16cex:commentExtensible w16cex:durableId="3784E87A" w16cex:dateUtc="2024-06-20T22:05:00Z"/>
  <w16cex:commentExtensible w16cex:durableId="50B14474" w16cex:dateUtc="2024-06-20T22:01:00Z"/>
  <w16cex:commentExtensible w16cex:durableId="11FB81BD" w16cex:dateUtc="2024-06-20T22:01:00Z"/>
  <w16cex:commentExtensible w16cex:durableId="50B03526" w16cex:dateUtc="2024-06-20T21:37:00Z"/>
  <w16cex:commentExtensible w16cex:durableId="104E1AED" w16cex:dateUtc="2024-06-20T22:54:00Z"/>
  <w16cex:commentExtensible w16cex:durableId="1234EC7B" w16cex:dateUtc="2024-06-20T22:17:00Z"/>
  <w16cex:commentExtensible w16cex:durableId="3025DE36" w16cex:dateUtc="2024-06-20T22:27:00Z"/>
  <w16cex:commentExtensible w16cex:durableId="010CAE36" w16cex:dateUtc="2024-06-20T21:59:00Z"/>
  <w16cex:commentExtensible w16cex:durableId="51331338" w16cex:dateUtc="2024-06-20T22:35:00Z"/>
  <w16cex:commentExtensible w16cex:durableId="513F7B08" w16cex:dateUtc="2024-06-20T22:37:00Z"/>
  <w16cex:commentExtensible w16cex:durableId="2F2C67F2" w16cex:dateUtc="2024-06-21T13:41:00Z"/>
  <w16cex:commentExtensible w16cex:durableId="7E1B9B1C" w16cex:dateUtc="2024-06-20T22:48:00Z"/>
  <w16cex:commentExtensible w16cex:durableId="2BBD9D7F" w16cex:dateUtc="2024-06-20T22:51:00Z"/>
  <w16cex:commentExtensible w16cex:durableId="6839D9C4" w16cex:dateUtc="2024-06-20T23:36:00Z"/>
  <w16cex:commentExtensible w16cex:durableId="5A4E53D0" w16cex:dateUtc="2024-06-20T23:05:00Z"/>
  <w16cex:commentExtensible w16cex:durableId="6209EDC3" w16cex:dateUtc="2024-06-20T23:08:00Z"/>
  <w16cex:commentExtensible w16cex:durableId="3ED4A096" w16cex:dateUtc="2024-06-20T23:15:00Z"/>
  <w16cex:commentExtensible w16cex:durableId="286811EA" w16cex:dateUtc="2024-06-20T23:13:00Z"/>
  <w16cex:commentExtensible w16cex:durableId="6C9B4457" w16cex:dateUtc="2024-06-21T13:48: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51CA54" w16cid:durableId="4088EFC2"/>
  <w16cid:commentId w16cid:paraId="728ED338" w16cid:durableId="4AC30213"/>
  <w16cid:commentId w16cid:paraId="2A952619" w16cid:durableId="3770A06C"/>
  <w16cid:commentId w16cid:paraId="04AE31AB" w16cid:durableId="4FAC13FD"/>
  <w16cid:commentId w16cid:paraId="68F93B59" w16cid:durableId="52A89A1F"/>
  <w16cid:commentId w16cid:paraId="233F7BE0" w16cid:durableId="7160B6F1"/>
  <w16cid:commentId w16cid:paraId="60BA5F18" w16cid:durableId="1F8C7E22"/>
  <w16cid:commentId w16cid:paraId="22050144" w16cid:durableId="684F5C3A"/>
  <w16cid:commentId w16cid:paraId="6696332B" w16cid:durableId="6F40B81A"/>
  <w16cid:commentId w16cid:paraId="36D4641B" w16cid:durableId="57AF56AA"/>
  <w16cid:commentId w16cid:paraId="67FBE7AF" w16cid:durableId="3B3FEACC"/>
  <w16cid:commentId w16cid:paraId="1888C5D9" w16cid:durableId="052C6717"/>
  <w16cid:commentId w16cid:paraId="2933CF55" w16cid:durableId="32F996B2"/>
  <w16cid:commentId w16cid:paraId="0CEB9176" w16cid:durableId="4341E270"/>
  <w16cid:commentId w16cid:paraId="7BAD3190" w16cid:durableId="1F2BFEF7"/>
  <w16cid:commentId w16cid:paraId="77AA9EED" w16cid:durableId="65B66D2D"/>
  <w16cid:commentId w16cid:paraId="43D64F29" w16cid:durableId="19D2FB38"/>
  <w16cid:commentId w16cid:paraId="4AF78F21" w16cid:durableId="66E9BCDF"/>
  <w16cid:commentId w16cid:paraId="69FC8CC0" w16cid:durableId="47DB5660"/>
  <w16cid:commentId w16cid:paraId="600C0062" w16cid:durableId="21B38AC6"/>
  <w16cid:commentId w16cid:paraId="35A44767" w16cid:durableId="635974D1"/>
  <w16cid:commentId w16cid:paraId="620D5B88" w16cid:durableId="0D15DC61"/>
  <w16cid:commentId w16cid:paraId="185400D4" w16cid:durableId="22AD34BD"/>
  <w16cid:commentId w16cid:paraId="29279711" w16cid:durableId="76720B72"/>
  <w16cid:commentId w16cid:paraId="09578760" w16cid:durableId="2287F9AF"/>
  <w16cid:commentId w16cid:paraId="7B3D2387" w16cid:durableId="1015FC36"/>
  <w16cid:commentId w16cid:paraId="2354A128" w16cid:durableId="14EA6927"/>
  <w16cid:commentId w16cid:paraId="7AAE474F" w16cid:durableId="182E69B1"/>
  <w16cid:commentId w16cid:paraId="57984DEE" w16cid:durableId="3EC4D4E8"/>
  <w16cid:commentId w16cid:paraId="624C24CC" w16cid:durableId="443E0842"/>
  <w16cid:commentId w16cid:paraId="717898B7" w16cid:durableId="78D70485"/>
  <w16cid:commentId w16cid:paraId="02010B49" w16cid:durableId="2B591A47"/>
  <w16cid:commentId w16cid:paraId="76D88537" w16cid:durableId="05385C23"/>
  <w16cid:commentId w16cid:paraId="41EB6C4F" w16cid:durableId="28B877ED"/>
  <w16cid:commentId w16cid:paraId="2286DF74" w16cid:durableId="4A8F9BA3"/>
  <w16cid:commentId w16cid:paraId="432AD62E" w16cid:durableId="7ED35A24"/>
  <w16cid:commentId w16cid:paraId="5CBDE92D" w16cid:durableId="16D152DF"/>
  <w16cid:commentId w16cid:paraId="487B7626" w16cid:durableId="74599E70"/>
  <w16cid:commentId w16cid:paraId="5A2F5C8C" w16cid:durableId="12349E19"/>
  <w16cid:commentId w16cid:paraId="270AA0C4" w16cid:durableId="2F115FC0"/>
  <w16cid:commentId w16cid:paraId="73B91EB7" w16cid:durableId="4DD7428F"/>
  <w16cid:commentId w16cid:paraId="3276529A" w16cid:durableId="77987DED"/>
  <w16cid:commentId w16cid:paraId="38EDC88D" w16cid:durableId="36D166B9"/>
  <w16cid:commentId w16cid:paraId="2D065664" w16cid:durableId="426745BC"/>
  <w16cid:commentId w16cid:paraId="0C8F5179" w16cid:durableId="7CD4F325"/>
  <w16cid:commentId w16cid:paraId="066BEE5D" w16cid:durableId="718F4CA0"/>
  <w16cid:commentId w16cid:paraId="16CE289D" w16cid:durableId="7CB37478"/>
  <w16cid:commentId w16cid:paraId="0982DB74" w16cid:durableId="2F698266"/>
  <w16cid:commentId w16cid:paraId="10AE8C8B" w16cid:durableId="56D4769C"/>
  <w16cid:commentId w16cid:paraId="5F33E7E6" w16cid:durableId="3784E87A"/>
  <w16cid:commentId w16cid:paraId="5E6E0502" w16cid:durableId="50B14474"/>
  <w16cid:commentId w16cid:paraId="3DC308CD" w16cid:durableId="11FB81BD"/>
  <w16cid:commentId w16cid:paraId="0C0EF918" w16cid:durableId="50B03526"/>
  <w16cid:commentId w16cid:paraId="71CE06D9" w16cid:durableId="104E1AED"/>
  <w16cid:commentId w16cid:paraId="794FDA2E" w16cid:durableId="1234EC7B"/>
  <w16cid:commentId w16cid:paraId="6BD0367E" w16cid:durableId="3025DE36"/>
  <w16cid:commentId w16cid:paraId="298C9E4E" w16cid:durableId="010CAE36"/>
  <w16cid:commentId w16cid:paraId="7B6C8AF1" w16cid:durableId="51331338"/>
  <w16cid:commentId w16cid:paraId="0DB3BAA0" w16cid:durableId="513F7B08"/>
  <w16cid:commentId w16cid:paraId="1E5D2FB2" w16cid:durableId="2F2C67F2"/>
  <w16cid:commentId w16cid:paraId="23BB1D09" w16cid:durableId="7E1B9B1C"/>
  <w16cid:commentId w16cid:paraId="1149B3F9" w16cid:durableId="2BBD9D7F"/>
  <w16cid:commentId w16cid:paraId="55C777B5" w16cid:durableId="6839D9C4"/>
  <w16cid:commentId w16cid:paraId="46F22B99" w16cid:durableId="5A4E53D0"/>
  <w16cid:commentId w16cid:paraId="162EDE59" w16cid:durableId="6209EDC3"/>
  <w16cid:commentId w16cid:paraId="7EC07022" w16cid:durableId="3ED4A096"/>
  <w16cid:commentId w16cid:paraId="0D206365" w16cid:durableId="286811EA"/>
  <w16cid:commentId w16cid:paraId="4BCA425A" w16cid:durableId="6C9B4457"/>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F31B6" w14:textId="77777777" w:rsidR="00DE2EE3" w:rsidRDefault="00DE2EE3" w:rsidP="00A12F64">
      <w:pPr>
        <w:spacing w:after="0"/>
      </w:pPr>
      <w:r>
        <w:separator/>
      </w:r>
    </w:p>
  </w:endnote>
  <w:endnote w:type="continuationSeparator" w:id="0">
    <w:p w14:paraId="6073A44A" w14:textId="77777777" w:rsidR="00DE2EE3" w:rsidRDefault="00DE2EE3"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NimbusSanL">
    <w:altName w:val="Cambria"/>
    <w:panose1 w:val="020B0604020202020204"/>
    <w:charset w:val="00"/>
    <w:family w:val="roman"/>
    <w:notTrueType/>
    <w:pitch w:val="default"/>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CD50A" w14:textId="77777777" w:rsidR="00DE2EE3" w:rsidRDefault="00DE2EE3" w:rsidP="00A12F64">
      <w:pPr>
        <w:spacing w:after="0"/>
      </w:pPr>
      <w:r>
        <w:separator/>
      </w:r>
    </w:p>
  </w:footnote>
  <w:footnote w:type="continuationSeparator" w:id="0">
    <w:p w14:paraId="091C9535" w14:textId="77777777" w:rsidR="00DE2EE3" w:rsidRDefault="00DE2EE3"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Lawrence">
    <w15:presenceInfo w15:providerId="AD" w15:userId="S::jml203@cam.ac.uk::fc5f4c37-1a54-4e0b-aafa-ecd118da6740"/>
  </w15:person>
  <w15:person w15:author="Christopher J. Howe">
    <w15:presenceInfo w15:providerId="AD" w15:userId="S::ch26@cam.ac.uk::ad8eb8af-ad3c-4ad2-a70c-f28c82a2ab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10005"/>
    <w:rsid w:val="00012E80"/>
    <w:rsid w:val="00012F16"/>
    <w:rsid w:val="00020C31"/>
    <w:rsid w:val="00030325"/>
    <w:rsid w:val="00041063"/>
    <w:rsid w:val="00044483"/>
    <w:rsid w:val="000514F3"/>
    <w:rsid w:val="00061CBF"/>
    <w:rsid w:val="00062858"/>
    <w:rsid w:val="00064C47"/>
    <w:rsid w:val="00085C3A"/>
    <w:rsid w:val="00086FE8"/>
    <w:rsid w:val="000A08B5"/>
    <w:rsid w:val="000B00B0"/>
    <w:rsid w:val="000C711D"/>
    <w:rsid w:val="000D7CE7"/>
    <w:rsid w:val="000E2331"/>
    <w:rsid w:val="000F1F9B"/>
    <w:rsid w:val="000F76A3"/>
    <w:rsid w:val="001104F2"/>
    <w:rsid w:val="001212A4"/>
    <w:rsid w:val="00133F0A"/>
    <w:rsid w:val="00142452"/>
    <w:rsid w:val="001829CB"/>
    <w:rsid w:val="001929E6"/>
    <w:rsid w:val="001A5175"/>
    <w:rsid w:val="001A6AE9"/>
    <w:rsid w:val="001A6BC9"/>
    <w:rsid w:val="001B1FEC"/>
    <w:rsid w:val="001D1E3E"/>
    <w:rsid w:val="001E2463"/>
    <w:rsid w:val="001F107F"/>
    <w:rsid w:val="00203808"/>
    <w:rsid w:val="00217769"/>
    <w:rsid w:val="002312AF"/>
    <w:rsid w:val="00246389"/>
    <w:rsid w:val="00265E08"/>
    <w:rsid w:val="002975F0"/>
    <w:rsid w:val="002C3733"/>
    <w:rsid w:val="002C67BF"/>
    <w:rsid w:val="002D2EC8"/>
    <w:rsid w:val="002E6E58"/>
    <w:rsid w:val="002F6BF1"/>
    <w:rsid w:val="00311AD9"/>
    <w:rsid w:val="003169C5"/>
    <w:rsid w:val="0032181C"/>
    <w:rsid w:val="003371DA"/>
    <w:rsid w:val="003472D7"/>
    <w:rsid w:val="00357A09"/>
    <w:rsid w:val="00361E25"/>
    <w:rsid w:val="00394121"/>
    <w:rsid w:val="003966E5"/>
    <w:rsid w:val="003B03F2"/>
    <w:rsid w:val="003B6935"/>
    <w:rsid w:val="003E6C86"/>
    <w:rsid w:val="003F5E7C"/>
    <w:rsid w:val="004330DD"/>
    <w:rsid w:val="004422F4"/>
    <w:rsid w:val="004549F2"/>
    <w:rsid w:val="004A2AEE"/>
    <w:rsid w:val="004C468C"/>
    <w:rsid w:val="004D190A"/>
    <w:rsid w:val="004D24F1"/>
    <w:rsid w:val="004E7B6E"/>
    <w:rsid w:val="004F793A"/>
    <w:rsid w:val="0050197A"/>
    <w:rsid w:val="00520761"/>
    <w:rsid w:val="005531D7"/>
    <w:rsid w:val="00575BDE"/>
    <w:rsid w:val="00581CB2"/>
    <w:rsid w:val="005C2F26"/>
    <w:rsid w:val="005C3CB1"/>
    <w:rsid w:val="005C50BC"/>
    <w:rsid w:val="005F5315"/>
    <w:rsid w:val="006078EC"/>
    <w:rsid w:val="00607DA6"/>
    <w:rsid w:val="00616DBA"/>
    <w:rsid w:val="0068386A"/>
    <w:rsid w:val="006B04B2"/>
    <w:rsid w:val="006C11A3"/>
    <w:rsid w:val="006C3C3F"/>
    <w:rsid w:val="006D3A17"/>
    <w:rsid w:val="006F5A80"/>
    <w:rsid w:val="006F6A2B"/>
    <w:rsid w:val="006F7A30"/>
    <w:rsid w:val="00721382"/>
    <w:rsid w:val="007329D3"/>
    <w:rsid w:val="00733149"/>
    <w:rsid w:val="007418A1"/>
    <w:rsid w:val="0074399F"/>
    <w:rsid w:val="0074550F"/>
    <w:rsid w:val="007519D0"/>
    <w:rsid w:val="0078078B"/>
    <w:rsid w:val="00785BE1"/>
    <w:rsid w:val="007A68B9"/>
    <w:rsid w:val="007A751F"/>
    <w:rsid w:val="007B02F5"/>
    <w:rsid w:val="007C6C97"/>
    <w:rsid w:val="007F3953"/>
    <w:rsid w:val="008158EC"/>
    <w:rsid w:val="008339CB"/>
    <w:rsid w:val="00836E69"/>
    <w:rsid w:val="008435C3"/>
    <w:rsid w:val="00854892"/>
    <w:rsid w:val="00862A67"/>
    <w:rsid w:val="008B5282"/>
    <w:rsid w:val="008C2C30"/>
    <w:rsid w:val="008C6735"/>
    <w:rsid w:val="008D4EC3"/>
    <w:rsid w:val="008F2A08"/>
    <w:rsid w:val="008F7A4D"/>
    <w:rsid w:val="009105C3"/>
    <w:rsid w:val="00912DE2"/>
    <w:rsid w:val="00915A9B"/>
    <w:rsid w:val="00925BEE"/>
    <w:rsid w:val="00965225"/>
    <w:rsid w:val="00965FF6"/>
    <w:rsid w:val="009768FC"/>
    <w:rsid w:val="00982425"/>
    <w:rsid w:val="0098682D"/>
    <w:rsid w:val="009F58C6"/>
    <w:rsid w:val="00A06FDC"/>
    <w:rsid w:val="00A07ADF"/>
    <w:rsid w:val="00A12F64"/>
    <w:rsid w:val="00A24C8A"/>
    <w:rsid w:val="00A34EDB"/>
    <w:rsid w:val="00A50AAB"/>
    <w:rsid w:val="00A53287"/>
    <w:rsid w:val="00A638CE"/>
    <w:rsid w:val="00A70286"/>
    <w:rsid w:val="00A74A03"/>
    <w:rsid w:val="00A860E1"/>
    <w:rsid w:val="00A906B6"/>
    <w:rsid w:val="00AE0050"/>
    <w:rsid w:val="00AE5141"/>
    <w:rsid w:val="00AF2C7B"/>
    <w:rsid w:val="00B114B2"/>
    <w:rsid w:val="00B12A62"/>
    <w:rsid w:val="00B15B69"/>
    <w:rsid w:val="00B20F3C"/>
    <w:rsid w:val="00B345FA"/>
    <w:rsid w:val="00B4494C"/>
    <w:rsid w:val="00B536A2"/>
    <w:rsid w:val="00BB592E"/>
    <w:rsid w:val="00BB5B16"/>
    <w:rsid w:val="00BB7F9D"/>
    <w:rsid w:val="00BF34A4"/>
    <w:rsid w:val="00C055A7"/>
    <w:rsid w:val="00C24E97"/>
    <w:rsid w:val="00C444B0"/>
    <w:rsid w:val="00C550D2"/>
    <w:rsid w:val="00C571B3"/>
    <w:rsid w:val="00C66313"/>
    <w:rsid w:val="00C706C0"/>
    <w:rsid w:val="00C73CF6"/>
    <w:rsid w:val="00C81285"/>
    <w:rsid w:val="00CC196E"/>
    <w:rsid w:val="00CE3AE4"/>
    <w:rsid w:val="00D05D72"/>
    <w:rsid w:val="00D12E37"/>
    <w:rsid w:val="00D214B1"/>
    <w:rsid w:val="00D3164C"/>
    <w:rsid w:val="00D33B9C"/>
    <w:rsid w:val="00D33F10"/>
    <w:rsid w:val="00D43657"/>
    <w:rsid w:val="00D535CE"/>
    <w:rsid w:val="00D677EF"/>
    <w:rsid w:val="00D75F18"/>
    <w:rsid w:val="00D824C2"/>
    <w:rsid w:val="00DB2571"/>
    <w:rsid w:val="00DD1B8B"/>
    <w:rsid w:val="00DD51F3"/>
    <w:rsid w:val="00DE2EE3"/>
    <w:rsid w:val="00DE7DCC"/>
    <w:rsid w:val="00E108E1"/>
    <w:rsid w:val="00E16BC6"/>
    <w:rsid w:val="00E552F6"/>
    <w:rsid w:val="00E62931"/>
    <w:rsid w:val="00E72AD0"/>
    <w:rsid w:val="00E773A1"/>
    <w:rsid w:val="00E91961"/>
    <w:rsid w:val="00E979A2"/>
    <w:rsid w:val="00EB1996"/>
    <w:rsid w:val="00EE472A"/>
    <w:rsid w:val="00EF103D"/>
    <w:rsid w:val="00F242B1"/>
    <w:rsid w:val="00F30900"/>
    <w:rsid w:val="00F455BF"/>
    <w:rsid w:val="00F56446"/>
    <w:rsid w:val="00F63AF5"/>
    <w:rsid w:val="00F71EBC"/>
    <w:rsid w:val="00F7441E"/>
    <w:rsid w:val="00F864EA"/>
    <w:rsid w:val="00F908AC"/>
    <w:rsid w:val="00FF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rPr>
      <w:sz w:val="20"/>
      <w:szCs w:val="20"/>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NimbusSanL">
    <w:altName w:val="Cambria"/>
    <w:panose1 w:val="020B0604020202020204"/>
    <w:charset w:val="00"/>
    <w:family w:val="roman"/>
    <w:notTrueType/>
    <w:pitch w:val="default"/>
  </w:font>
  <w:font w:name="Times New Roman (Body CS)">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86C94"/>
    <w:rsid w:val="001A6AE9"/>
    <w:rsid w:val="005371B6"/>
    <w:rsid w:val="005E6A95"/>
    <w:rsid w:val="006C4B5C"/>
    <w:rsid w:val="00733853"/>
    <w:rsid w:val="00774270"/>
    <w:rsid w:val="009B2F6B"/>
    <w:rsid w:val="00A94F60"/>
    <w:rsid w:val="00CD21FA"/>
    <w:rsid w:val="00EC3815"/>
    <w:rsid w:val="00F15CE0"/>
    <w:rsid w:val="00F2085C"/>
    <w:rsid w:val="00F835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B2F6B"/>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container-title-short&quot;:&quot;PLoS Genet&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container-title-short&quot;:&quot;J Ind Microbiol Biotechnol&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container-title-short&quot;:&quot;Trends Ecol Evol&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container-title-short&quot;:&quot;BMC Evol Biol&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jb250YWluZXItdGl0bGUtc2hvcnQiOiJOYXQgTWljcm9iaW9sIiwiRE9JIjoiMTAuMTAzOC9zNDE1NjQtMDIxLTAxMDM0LTMiLCJJU1NOIjoiMjA1ODUyNzYiLCJQTUlEIjoiMzQ5NDk4MjkiLCJpc3N1ZWQiOnsiZGF0ZS1wYXJ0cyI6W1syMDIyLDIsMV1dfSwicGFnZSI6IjE4Ni0xODgiLCJwdWJsaXNoZXIiOiJOYXR1cmUgUmVzZWFyY2giLCJpc3N1ZSI6IjIiLCJ2b2x1bWUiOiI3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container-title-short&quot;:&quot;Nat Microbiol&quot;,&quot;DOI&quot;:&quot;10.1038/s41564-021-01034-3&quot;,&quot;ISSN&quot;:&quot;20585276&quot;,&quot;PMID&quot;:&quot;34949829&quot;,&quot;issued&quot;:{&quot;date-parts&quot;:[[2022,2,1]]},&quot;page&quot;:&quot;186-188&quot;,&quot;publisher&quot;:&quot;Nature Research&quot;,&quot;issue&quot;:&quot;2&quot;,&quot;volume&quot;:&quot;7&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container-title-short&quot;:&quot;Appl Environ Microbiol&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citationID&quot;:&quot;MENDELEY_CITATION_55d9cf7b-98f8-478a-99b0-a2c4cce72695&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TVkOWNmN2ItOThmOC00NzhhLTk5YjAtYTJjNGNjZTcyNjk1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Y29udGFpbmVyLXRpdGxlLXNob3J0IjoiRkVNUyBNaWNyb2Jpb2wgTGV0dC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container-title-short&quot;:&quot;FEMS Microbiol Lett&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mNvbnRhaW5lci10aXRsZS1zaG9ydCI6IlNvaWwgQmlvbCBCaW9jaGVtIiwiRE9JIjoiMTAuMTAxNi8wMDM4LTA3MTcoODApOTAwMjUtNSIsIklTU04iOiIwMDM4MDcxNyIsImlzc3VlZCI6eyJkYXRlLXBhcnRzIjpbWzE5ODAsMV1dfSwicGFnZSI6IjQ0Ny00NDgiLCJpc3N1ZSI6IjQiLCJ2b2x1bWUiOiIxMi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container-title-short&quot;:&quot;Soil Biol Biochem&quot;,&quot;DOI&quot;:&quot;10.1016/0038-0717(80)90025-5&quot;,&quot;ISSN&quot;:&quot;00380717&quot;,&quot;issued&quot;:{&quot;date-parts&quot;:[[1980,1]]},&quot;page&quot;:&quot;447-448&quot;,&quot;issue&quot;:&quot;4&quot;,&quot;volume&quot;:&quot;12&quot;},&quot;isTemporary&quot;:false}]},{&quot;citationID&quot;:&quot;MENDELEY_CITATION_9c5af81c-2cf4-4b70-9309-71314e146672&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WM1YWY4MWMtMmNmNC00YjcwLTkzMDktNzEzMTRlMTQ2NjcyIiwicHJvcGVydGllcyI6eyJub3RlSW5kZXgiOjB9LCJpc0VkaXRlZCI6ZmFsc2UsIm1hbnVhbE92ZXJyaWRlIjp7ImlzTWFudWFsbHlPdmVycmlkZGVuIjpmYWxzZSwiY2l0ZXByb2NUZXh0IjoiPHN1cD4xNTwvc3VwPiIsIm1hbnVhbE92ZXJyaWRlVGV4dCI6IiJ9LCJjaXRhdGlvbkl0ZW1zIjpb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xNj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12c4cc1f-27a3-451a-ab23-0afd3c00f7d1&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&quot;,&quot;citationItems&quot;:[{&quot;id&quot;:&quot;fdc2ef7b-f425-3151-9587-4cd20a19a1b7&quot;,&quot;itemData&quot;:{&quot;type&quot;:&quot;article-journal&quot;,&quot;id&quot;:&quot;fdc2ef7b-f425-3151-9587-4cd20a19a1b7&quot;,&quot;title&quot;:&quot;Strong mutagenic action of a bipyridylium herbicide in a N2-fixing blue-green alga&quot;,&quot;author&quot;:[{&quot;family&quot;:&quot;Vaishampayan&quot;,&quot;given&quot;:&quot;A.&quot;,&quot;parse-names&quot;:false,&quot;dropping-particle&quot;:&quot;&quot;,&quot;non-dropping-particle&quot;:&quot;&quot;}],&quot;container-title&quot;:&quot;Experientia&quot;,&quot;container-title-short&quot;:&quot;Experientia&quot;,&quot;DOI&quot;:&quot;10.1007/BF01946487&quot;,&quot;ISSN&quot;:&quot;0014-4754&quot;,&quot;issued&quot;:{&quot;date-parts&quot;:[[1984,9]]},&quot;page&quot;:&quot;1016-1019&quot;,&quot;issue&quot;:&quot;9&quot;,&quot;volume&quot;:&quot;40&quot;},&quot;isTemporary&quot;:false}]},{&quot;citationID&quot;:&quot;MENDELEY_CITATION_33462d0a-c345-431a-a251-b699e5ea9b46&quot;,&quot;properties&quot;:{&quot;noteIndex&quot;:0},&quot;isEdited&quot;:false,&quot;manualOverride&quot;:{&quot;isManuallyOverridden&quot;:false,&quot;citeprocText&quot;:&quot;&lt;sup&gt;18–21&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xOOKAkzIx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container-title-short&quot;:&quot;Plant Physiol&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container-title-short&quot;:&quot;J Bacteriol&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container-title-short&quot;:&quot;J Bacteriol&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container-title-short&quot;:&quot;Arch Microbiol&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isTemporary&quot;:false}]},{&quot;citationID&quot;:&quot;MENDELEY_CITATION_152bdf9f-0d85-4b8f-8f5d-7d3c1e18dc76&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MiwyMz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container-title-short&quot;:&quot;J Bacteriol&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isTemporary&quot;:false}]},{&quot;citationID&quot;:&quot;MENDELEY_CITATION_4b5d13d7-a0f4-4c35-85a0-ade4d21c4ccd&quot;,&quot;properties&quot;:{&quot;noteIndex&quot;:0},&quot;isEdited&quot;:false,&quot;manualOverride&quot;:{&quot;isManuallyOverridden&quot;:false,&quot;citeprocText&quot;:&quot;&lt;sup&gt;24–26&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NOKAkzI2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Y29udGFpbmVyLXRpdGxlLXNob3J0IjoiUnVzcyBKIEdlbmV0IiwiRE9JIjoiMTAuMTAyMy9BOjEwMjMyNTY2MDgzODkiLCJJU1NOIjoiMTAyMjc5NTQiLCJpc3N1ZWQiOnsiZGF0ZS1wYXJ0cyI6W1syMDAzXV19LCJwYWdlIjoiMjY0LTI2OCIsImlzc3VlIjoiMyIsInZvbHVtZSI6IjM5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container-title-short&quot;:&quot;Russ J Genet&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container-title-short&quot;:&quot;Russ J Genet&quot;,&quot;DOI&quot;:&quot;10.1023/A:1023256608389&quot;,&quot;ISSN&quot;:&quot;10227954&quot;,&quot;issued&quot;:{&quot;date-parts&quot;:[[2003]]},&quot;page&quot;:&quot;264-268&quot;,&quot;issue&quot;:&quot;3&quot;,&quot;volume&quot;:&quot;39&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yNz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29udGFpbmVyLXRpdGxlLXNob3J0IjoiRnJvbnQgTWljcm9iaW9s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container-title-short&quot;:&quot;Front Microbiol&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isTemporary&quot;:false}]},{&quot;citationID&quot;:&quot;MENDELEY_CITATION_275e8710-ddf7-409e-92f8-f80b77002348&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91c5b640-bfa9-40ec-8b3c-5734e2a8ba85&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yOD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5bf1add0-5db3-4773-98ea-2b907efa1054&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yOT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container-title-short&quot;:&quot;Nat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isTemporary&quot;:false}]},{&quot;citationID&quot;:&quot;MENDELEY_CITATION_0f41bacc-e3eb-4d92-bff5-9d15508e8edd&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M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Y29udGFpbmVyLXRpdGxlLXNob3J0IjoiUGxhbnQgQ2VsbCBQaHlzaW9s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container-title-short&quot;:&quot;Plant Cell Physiol&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container-title-short&quot;:&quot;BMC Evol Biol&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isTemporary&quot;:false}]},{&quot;citationID&quot;:&quot;MENDELEY_CITATION_460343df-aeb9-464a-bd30-d9d9eb21d75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&quot;,&quot;citationItems&quot;:[{&quot;id&quot;:&quot;726035ce-2578-35a2-ad94-f506572a92e2&quot;,&quot;itemData&quot;:{&quot;type&quot;:&quot;article-journal&quot;,&quot;id&quot;:&quot;726035ce-2578-35a2-ad94-f506572a92e2&quot;,&quot;title&quot;:&quot;Molecular mechanisms of antibiotic resistance revisited&quot;,&quot;author&quot;:[{&quot;family&quot;:&quot;Darby&quot;,&quot;given&quot;:&quot;Elizabeth M.&quot;,&quot;parse-names&quot;:false,&quot;dropping-particle&quot;:&quot;&quot;,&quot;non-dropping-particle&quot;:&quot;&quot;},{&quot;family&quot;:&quot;Trampari&quot;,&quot;given&quot;:&quot;Eleftheria&quot;,&quot;parse-names&quot;:false,&quot;dropping-particle&quot;:&quot;&quot;,&quot;non-dropping-particle&quot;:&quot;&quot;},{&quot;family&quot;:&quot;Siasat&quot;,&quot;given&quot;:&quot;Pauline&quot;,&quot;parse-names&quot;:false,&quot;dropping-particle&quot;:&quot;&quot;,&quot;non-dropping-particle&quot;:&quot;&quot;},{&quot;family&quot;:&quot;Gaya&quot;,&quot;given&quot;:&quot;Maria Solsona&quot;,&quot;parse-names&quot;:false,&quot;dropping-particle&quot;:&quot;&quot;,&quot;non-dropping-particle&quot;:&quot;&quot;},{&quot;family&quot;:&quot;Alav&quot;,&quot;given&quot;:&quot;Ilyas&quot;,&quot;parse-names&quot;:false,&quot;dropping-particle&quot;:&quot;&quot;,&quot;non-dropping-particle&quot;:&quot;&quot;},{&quot;family&quot;:&quot;Webber&quot;,&quot;given&quot;:&quot;Mark A.&quot;,&quot;parse-names&quot;:false,&quot;dropping-particle&quot;:&quot;&quot;,&quot;non-dropping-particle&quot;:&quot;&quot;},{&quot;family&quot;:&quot;Blair&quot;,&quot;given&quot;:&quot;Jessica M.A.&quot;,&quot;parse-names&quot;:false,&quot;dropping-particle&quot;:&quot;&quot;,&quot;non-dropping-particle&quot;:&quot;&quot;}],&quot;container-title&quot;:&quot;Nature Reviews Microbiology 2022 21:5&quot;,&quot;accessed&quot;:{&quot;date-parts&quot;:[[2023,9,29]]},&quot;DOI&quot;:&quot;10.1038/s41579-022-00820-y&quot;,&quot;ISSN&quot;:&quot;1740-1534&quot;,&quot;PMID&quot;:&quot;36411397&quot;,&quot;URL&quot;:&quot;https://www.nature.com/articles/s41579-022-00820-y&quot;,&quot;issued&quot;:{&quot;date-parts&quot;:[[2022,11,21]]},&quot;page&quot;:&quot;280-295&quot;,&quot;abstract&quot;:&quot;Antibiotic resistance is a global health emergency, with resistance detected to all antibiotics currently in clinical use and only a few novel drugs in the pipeline. Understanding the molecular mechanisms that bacteria use to resist the action of antimicrobials is critical to recognize global patterns of resistance and to improve the use of current drugs, as well as for the design of new drugs less susceptible to resistance development and novel strategies to combat resistance. In this Review, we explore recent advances in understanding how resistance genes contribute to the biology of the host, new structural details of relevant molecular events underpinning resistance, the identification of new resistance gene families and the interactions between different resistance mechanisms. Finally, we discuss how we can use this information to develop the next generation of antimicrobial therapies. In this Review, Blair, Webber and colleagues explore our understanding of the mechanisms of antibiotic resistance, including reduced permeability, antibiotic efflux, modification or alteration of the antibiotic target, modification or destruction of the drug itself, and bypass of metabolic pathways. They also discuss how this information can aid in developing the next generation of antimicrobial therapies.&quot;,&quot;publisher&quot;:&quot;Nature Publishing Group&quot;,&quot;issue&quot;:&quot;5&quot;,&quot;volume&quot;:&quot;21&quot;,&quot;container-title-short&quot;:&quot;&quot;},&quot;isTemporary&quot;:false}]},{&quot;citationID&quot;:&quot;MENDELEY_CITATION_0839c898-b4f5-479e-b79c-c6b231b764f2&quot;,&quot;properties&quot;:{&quot;noteIndex&quot;:0},&quot;isEdited&quot;:false,&quot;manualOverride&quot;:{&quot;isManuallyOverridden&quot;:false,&quot;citeprocText&quot;:&quot;&lt;sup&gt;25,32&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yNSwzM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e2d53ba5-11d5-4179-b145-8766b29dc2d7&quot;,&quot;properties&quot;:{&quot;noteIndex&quot;:0},&quot;isEdited&quot;:false,&quot;manualOverride&quot;:{&quot;isManuallyOverridden&quot;:false,&quot;citeprocText&quot;:&quot;&lt;sup&gt;33,34&lt;/sup&gt;&quot;,&quot;manualOverrideText&quot;:&quot;&quot;},&quot;citationTag&quot;:&quot;MENDELEY_CITATION_v3_eyJjaXRhdGlvbklEIjoiTUVOREVMRVlfQ0lUQVRJT05fZTJkNTNiYTUtMTFkNS00MTc5LWIxNDUtODc2NmIyOWRjMmQ3IiwicHJvcGVydGllcyI6eyJub3RlSW5kZXgiOjB9LCJpc0VkaXRlZCI6ZmFsc2UsIm1hbnVhbE92ZXJyaWRlIjp7ImlzTWFudWFsbHlPdmVycmlkZGVuIjpmYWxzZSwiY2l0ZXByb2NUZXh0IjoiPHN1cD4zMywzN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&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afc2c61c-a529-452d-9141-0973c6631d27&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z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19</Pages>
  <Words>8284</Words>
  <Characters>47220</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Christopher J. Howe</cp:lastModifiedBy>
  <cp:revision>20</cp:revision>
  <dcterms:created xsi:type="dcterms:W3CDTF">2024-06-21T12:09:00Z</dcterms:created>
  <dcterms:modified xsi:type="dcterms:W3CDTF">2024-06-21T13:56:00Z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